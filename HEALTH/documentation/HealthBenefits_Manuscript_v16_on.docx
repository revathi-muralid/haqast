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B381C" w14:textId="5AA29622" w:rsidR="00B36E76" w:rsidRPr="00FA2974" w:rsidRDefault="00B36E76" w:rsidP="00B36E76">
      <w:pPr>
        <w:rPr>
          <w:rFonts w:asciiTheme="majorBidi" w:hAnsiTheme="majorBidi" w:cstheme="majorBidi"/>
          <w:b/>
          <w:bCs/>
          <w:sz w:val="28"/>
          <w:szCs w:val="28"/>
        </w:rPr>
      </w:pPr>
      <w:r w:rsidRPr="00FA2974">
        <w:rPr>
          <w:rFonts w:asciiTheme="majorBidi" w:hAnsiTheme="majorBidi" w:cstheme="majorBidi"/>
          <w:b/>
          <w:bCs/>
          <w:sz w:val="28"/>
          <w:szCs w:val="28"/>
        </w:rPr>
        <w:t xml:space="preserve">Benefits of </w:t>
      </w:r>
      <w:r>
        <w:rPr>
          <w:rFonts w:asciiTheme="majorBidi" w:hAnsiTheme="majorBidi" w:cstheme="majorBidi"/>
          <w:b/>
          <w:bCs/>
          <w:sz w:val="28"/>
          <w:szCs w:val="28"/>
        </w:rPr>
        <w:t xml:space="preserve">Reduced Premature Mortality from </w:t>
      </w:r>
      <w:r w:rsidRPr="00FA2974">
        <w:rPr>
          <w:rFonts w:asciiTheme="majorBidi" w:hAnsiTheme="majorBidi" w:cstheme="majorBidi"/>
          <w:b/>
          <w:bCs/>
          <w:sz w:val="28"/>
          <w:szCs w:val="28"/>
        </w:rPr>
        <w:t>Decreases in PM</w:t>
      </w:r>
      <w:r w:rsidRPr="00FA2974">
        <w:rPr>
          <w:rFonts w:asciiTheme="majorBidi" w:hAnsiTheme="majorBidi" w:cstheme="majorBidi"/>
          <w:b/>
          <w:bCs/>
          <w:sz w:val="28"/>
          <w:szCs w:val="28"/>
          <w:vertAlign w:val="subscript"/>
        </w:rPr>
        <w:t>2.5</w:t>
      </w:r>
      <w:r w:rsidRPr="00FA2974">
        <w:rPr>
          <w:rFonts w:asciiTheme="majorBidi" w:hAnsiTheme="majorBidi" w:cstheme="majorBidi"/>
          <w:b/>
          <w:bCs/>
          <w:sz w:val="28"/>
          <w:szCs w:val="28"/>
        </w:rPr>
        <w:t xml:space="preserve"> and Ozone in the</w:t>
      </w:r>
      <w:r>
        <w:rPr>
          <w:rFonts w:asciiTheme="majorBidi" w:hAnsiTheme="majorBidi" w:cstheme="majorBidi"/>
          <w:b/>
          <w:bCs/>
          <w:sz w:val="28"/>
          <w:szCs w:val="28"/>
        </w:rPr>
        <w:t xml:space="preserve"> United States from 1999 to 2016</w:t>
      </w:r>
    </w:p>
    <w:p w14:paraId="2274460B" w14:textId="77777777" w:rsidR="00B36E76" w:rsidRPr="00FA2974" w:rsidRDefault="00B36E76" w:rsidP="00B36E76">
      <w:pPr>
        <w:rPr>
          <w:rFonts w:asciiTheme="majorBidi" w:hAnsiTheme="majorBidi" w:cstheme="majorBidi"/>
          <w:b/>
          <w:bCs/>
          <w:sz w:val="28"/>
          <w:szCs w:val="28"/>
        </w:rPr>
      </w:pPr>
    </w:p>
    <w:p w14:paraId="61AFCC7E" w14:textId="77777777" w:rsidR="00B36E76" w:rsidRPr="00FA2974" w:rsidRDefault="00B36E76" w:rsidP="00B36E76">
      <w:pPr>
        <w:rPr>
          <w:rFonts w:asciiTheme="majorBidi" w:hAnsiTheme="majorBidi" w:cstheme="majorBidi"/>
        </w:rPr>
      </w:pPr>
      <w:r w:rsidRPr="00FA2974">
        <w:rPr>
          <w:rFonts w:asciiTheme="majorBidi" w:hAnsiTheme="majorBidi" w:cstheme="majorBidi"/>
        </w:rPr>
        <w:t>Omar Nawaz</w:t>
      </w:r>
      <w:r w:rsidRPr="00FA2974">
        <w:rPr>
          <w:rFonts w:asciiTheme="majorBidi" w:hAnsiTheme="majorBidi" w:cstheme="majorBidi"/>
          <w:vertAlign w:val="superscript"/>
        </w:rPr>
        <w:t>1</w:t>
      </w:r>
      <w:r w:rsidRPr="00FA2974">
        <w:rPr>
          <w:rFonts w:asciiTheme="majorBidi" w:hAnsiTheme="majorBidi" w:cstheme="majorBidi"/>
        </w:rPr>
        <w:t>, J. Jason West</w:t>
      </w:r>
      <w:r w:rsidRPr="00FA2974">
        <w:rPr>
          <w:rFonts w:asciiTheme="majorBidi" w:hAnsiTheme="majorBidi" w:cstheme="majorBidi"/>
          <w:vertAlign w:val="superscript"/>
        </w:rPr>
        <w:t>1</w:t>
      </w:r>
      <w:r w:rsidRPr="00FA2974">
        <w:rPr>
          <w:rFonts w:asciiTheme="majorBidi" w:hAnsiTheme="majorBidi" w:cstheme="majorBidi"/>
        </w:rPr>
        <w:t xml:space="preserve">, </w:t>
      </w:r>
      <w:proofErr w:type="spellStart"/>
      <w:r w:rsidRPr="00FA2974">
        <w:rPr>
          <w:rFonts w:asciiTheme="majorBidi" w:hAnsiTheme="majorBidi" w:cstheme="majorBidi"/>
        </w:rPr>
        <w:t>Yuqiang</w:t>
      </w:r>
      <w:proofErr w:type="spellEnd"/>
      <w:r w:rsidRPr="00FA2974">
        <w:rPr>
          <w:rFonts w:asciiTheme="majorBidi" w:hAnsiTheme="majorBidi" w:cstheme="majorBidi"/>
        </w:rPr>
        <w:t xml:space="preserve"> Zhang</w:t>
      </w:r>
      <w:r w:rsidRPr="00FA2974">
        <w:rPr>
          <w:rFonts w:asciiTheme="majorBidi" w:hAnsiTheme="majorBidi" w:cstheme="majorBidi"/>
          <w:vertAlign w:val="superscript"/>
        </w:rPr>
        <w:t>2</w:t>
      </w:r>
      <w:r w:rsidRPr="00FA2974">
        <w:rPr>
          <w:rFonts w:asciiTheme="majorBidi" w:hAnsiTheme="majorBidi" w:cstheme="majorBidi"/>
        </w:rPr>
        <w:t>, Daniel Tong</w:t>
      </w:r>
      <w:r w:rsidRPr="00FA2974">
        <w:rPr>
          <w:rFonts w:asciiTheme="majorBidi" w:hAnsiTheme="majorBidi" w:cstheme="majorBidi"/>
          <w:vertAlign w:val="superscript"/>
        </w:rPr>
        <w:t>3</w:t>
      </w:r>
      <w:r w:rsidRPr="00FA2974">
        <w:rPr>
          <w:rFonts w:asciiTheme="majorBidi" w:hAnsiTheme="majorBidi" w:cstheme="majorBidi"/>
        </w:rPr>
        <w:t>, Aaron Van Donkelaar</w:t>
      </w:r>
      <w:r w:rsidRPr="00FA2974">
        <w:rPr>
          <w:rFonts w:asciiTheme="majorBidi" w:hAnsiTheme="majorBidi" w:cstheme="majorBidi"/>
          <w:vertAlign w:val="superscript"/>
        </w:rPr>
        <w:t>4</w:t>
      </w:r>
      <w:r w:rsidRPr="00FA2974">
        <w:rPr>
          <w:rFonts w:asciiTheme="majorBidi" w:hAnsiTheme="majorBidi" w:cstheme="majorBidi"/>
        </w:rPr>
        <w:t>, Randall Martin</w:t>
      </w:r>
      <w:r w:rsidRPr="00FA2974">
        <w:rPr>
          <w:rFonts w:asciiTheme="majorBidi" w:hAnsiTheme="majorBidi" w:cstheme="majorBidi"/>
          <w:vertAlign w:val="superscript"/>
        </w:rPr>
        <w:t>5</w:t>
      </w:r>
    </w:p>
    <w:p w14:paraId="3044D5F7" w14:textId="77777777" w:rsidR="00B36E76" w:rsidRPr="00FA2974" w:rsidRDefault="00B36E76" w:rsidP="00B36E76">
      <w:pPr>
        <w:rPr>
          <w:rFonts w:asciiTheme="majorBidi" w:hAnsiTheme="majorBidi" w:cstheme="majorBidi"/>
        </w:rPr>
      </w:pPr>
    </w:p>
    <w:p w14:paraId="5BD1368D"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1</w:t>
      </w:r>
      <w:r w:rsidRPr="00FA2974">
        <w:rPr>
          <w:rFonts w:asciiTheme="majorBidi" w:hAnsiTheme="majorBidi" w:cstheme="majorBidi"/>
        </w:rPr>
        <w:t>Department of Environmental Science and Engineering, University of North Carolina at Chapel Hill, Chapel Hill, NC 27599, USA</w:t>
      </w:r>
    </w:p>
    <w:p w14:paraId="0426A68E"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2</w:t>
      </w:r>
      <w:r w:rsidRPr="00FA2974">
        <w:rPr>
          <w:rFonts w:asciiTheme="majorBidi" w:hAnsiTheme="majorBidi" w:cstheme="majorBidi"/>
          <w:vertAlign w:val="superscript"/>
        </w:rPr>
        <w:softHyphen/>
      </w:r>
      <w:r w:rsidRPr="00FA2974">
        <w:rPr>
          <w:rFonts w:asciiTheme="majorBidi" w:hAnsiTheme="majorBidi" w:cstheme="majorBidi"/>
        </w:rPr>
        <w:t>Oak Ridge Institute for Science and Education (ORISE) Fellowship Participant at US Environmental Protection Agency, Research Triangle Park, NC 27711, USA</w:t>
      </w:r>
    </w:p>
    <w:p w14:paraId="59D03534"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3</w:t>
      </w:r>
      <w:r w:rsidRPr="00FA2974">
        <w:rPr>
          <w:rFonts w:asciiTheme="majorBidi" w:hAnsiTheme="majorBidi" w:cstheme="majorBidi"/>
        </w:rPr>
        <w:t>George Mason University, Center for Spatial Science and Systems, 4400 University Drive, MSN 5E1, Fairfax VA 22030</w:t>
      </w:r>
    </w:p>
    <w:p w14:paraId="2395FEC2" w14:textId="77777777" w:rsidR="00B36E76" w:rsidRPr="00FA2974" w:rsidRDefault="00B36E76" w:rsidP="00B36E76">
      <w:pPr>
        <w:rPr>
          <w:rFonts w:asciiTheme="majorBidi" w:hAnsiTheme="majorBidi" w:cstheme="majorBidi"/>
        </w:rPr>
      </w:pPr>
      <w:r w:rsidRPr="00FA2974">
        <w:rPr>
          <w:rFonts w:asciiTheme="majorBidi" w:hAnsiTheme="majorBidi" w:cstheme="majorBidi"/>
          <w:vertAlign w:val="superscript"/>
        </w:rPr>
        <w:t>4</w:t>
      </w:r>
      <w:r w:rsidRPr="00FA2974">
        <w:rPr>
          <w:rFonts w:asciiTheme="majorBidi" w:hAnsiTheme="majorBidi" w:cstheme="majorBidi"/>
        </w:rPr>
        <w:t xml:space="preserve">Dalhousie University, Department of Physics and Atmospheric Science, Sir James Dunn </w:t>
      </w:r>
      <w:proofErr w:type="spellStart"/>
      <w:r w:rsidRPr="00FA2974">
        <w:rPr>
          <w:rFonts w:asciiTheme="majorBidi" w:hAnsiTheme="majorBidi" w:cstheme="majorBidi"/>
        </w:rPr>
        <w:t>Bldg</w:t>
      </w:r>
      <w:proofErr w:type="spellEnd"/>
      <w:r w:rsidRPr="00FA2974">
        <w:rPr>
          <w:rFonts w:asciiTheme="majorBidi" w:hAnsiTheme="majorBidi" w:cstheme="majorBidi"/>
        </w:rPr>
        <w:t>, Halifax NS B3H 4J5, Canada</w:t>
      </w:r>
    </w:p>
    <w:p w14:paraId="4C5B1D69" w14:textId="77777777" w:rsidR="00B36E76" w:rsidRPr="00FA2974" w:rsidRDefault="00B36E76" w:rsidP="00B36E76">
      <w:pPr>
        <w:rPr>
          <w:rFonts w:asciiTheme="majorBidi" w:hAnsiTheme="majorBidi" w:cstheme="majorBidi"/>
        </w:rPr>
      </w:pPr>
    </w:p>
    <w:p w14:paraId="5E84232E" w14:textId="77777777" w:rsidR="00B36E76" w:rsidRPr="00FA2974" w:rsidRDefault="00B36E76" w:rsidP="00B36E76">
      <w:pPr>
        <w:rPr>
          <w:rFonts w:ascii="Times" w:hAnsi="Times" w:cs="Times"/>
        </w:rPr>
      </w:pPr>
      <w:r w:rsidRPr="00FA2974">
        <w:rPr>
          <w:rFonts w:asciiTheme="majorBidi" w:hAnsiTheme="majorBidi" w:cstheme="majorBidi"/>
          <w:b/>
          <w:bCs/>
        </w:rPr>
        <w:t>Corresponding Author:</w:t>
      </w:r>
      <w:r w:rsidRPr="00FA2974">
        <w:rPr>
          <w:rFonts w:asciiTheme="majorBidi" w:hAnsiTheme="majorBidi" w:cstheme="majorBidi"/>
        </w:rPr>
        <w:t xml:space="preserve"> Omar Nawaz, Climate Health and Air Quality Laboratory, Department of Environmental Science and Engineering, University of North Carolina at Chapel Hill, Chapel Hill NC 27599, USA. Telephone: (919)-830-0691. E-mail: </w:t>
      </w:r>
      <w:hyperlink r:id="rId8" w:history="1">
        <w:r w:rsidRPr="00FA2974">
          <w:rPr>
            <w:rStyle w:val="Hyperlink"/>
            <w:rFonts w:asciiTheme="majorBidi" w:hAnsiTheme="majorBidi" w:cstheme="majorBidi"/>
          </w:rPr>
          <w:t>onawaz</w:t>
        </w:r>
        <w:r w:rsidRPr="00FA2974">
          <w:rPr>
            <w:rStyle w:val="Hyperlink"/>
            <w:rFonts w:ascii="Times" w:hAnsi="Times" w:cs="Times"/>
          </w:rPr>
          <w:t>@live.unc.edu</w:t>
        </w:r>
      </w:hyperlink>
    </w:p>
    <w:p w14:paraId="0E4673FB" w14:textId="77777777" w:rsidR="00B36E76" w:rsidRPr="009607C5" w:rsidRDefault="00B36E76" w:rsidP="00B36E76">
      <w:pPr>
        <w:rPr>
          <w:rFonts w:asciiTheme="majorBidi" w:hAnsiTheme="majorBidi" w:cstheme="majorBidi"/>
        </w:rPr>
      </w:pPr>
    </w:p>
    <w:p w14:paraId="3FDC169C" w14:textId="77777777" w:rsidR="00B36E76" w:rsidRDefault="00B36E76" w:rsidP="00B36E76">
      <w:pPr>
        <w:spacing w:line="480" w:lineRule="auto"/>
        <w:rPr>
          <w:rFonts w:asciiTheme="majorBidi" w:hAnsiTheme="majorBidi" w:cstheme="majorBidi"/>
          <w:b/>
          <w:bCs/>
        </w:rPr>
      </w:pPr>
    </w:p>
    <w:p w14:paraId="795C41E0" w14:textId="7ACAD370" w:rsidR="00B36E76" w:rsidRDefault="00B36E76" w:rsidP="00B36E76">
      <w:pPr>
        <w:spacing w:line="480" w:lineRule="auto"/>
        <w:outlineLvl w:val="0"/>
        <w:rPr>
          <w:rFonts w:asciiTheme="majorBidi" w:hAnsiTheme="majorBidi" w:cstheme="majorBidi"/>
          <w:b/>
          <w:bCs/>
        </w:rPr>
      </w:pPr>
      <w:r>
        <w:rPr>
          <w:rFonts w:asciiTheme="majorBidi" w:hAnsiTheme="majorBidi" w:cstheme="majorBidi"/>
          <w:b/>
          <w:bCs/>
        </w:rPr>
        <w:t>ACKNOWLEDGEMENTS</w:t>
      </w:r>
    </w:p>
    <w:p w14:paraId="63581B18" w14:textId="77777777" w:rsidR="00B36E76" w:rsidRDefault="00B36E76" w:rsidP="00B36E76">
      <w:pPr>
        <w:spacing w:line="480" w:lineRule="auto"/>
        <w:ind w:firstLine="720"/>
        <w:rPr>
          <w:rFonts w:asciiTheme="majorBidi" w:hAnsiTheme="majorBidi" w:cstheme="majorBidi"/>
        </w:rPr>
      </w:pPr>
      <w:r>
        <w:rPr>
          <w:rFonts w:asciiTheme="majorBidi" w:hAnsiTheme="majorBidi" w:cstheme="majorBidi"/>
        </w:rPr>
        <w:t xml:space="preserve">This study was funded by the National Aeronautics and Space Administration Health and Air Quality Applied Science Team (NASA HAQAST) and through the Tiger Team Project: “Demonstration of the Efficacy of Environmental Regulations in the Eastern U.S.” We also thank Raquel Silva and Susan </w:t>
      </w:r>
      <w:proofErr w:type="spellStart"/>
      <w:r>
        <w:rPr>
          <w:rFonts w:asciiTheme="majorBidi" w:hAnsiTheme="majorBidi" w:cstheme="majorBidi"/>
        </w:rPr>
        <w:t>Anenberg</w:t>
      </w:r>
      <w:proofErr w:type="spellEnd"/>
      <w:r>
        <w:rPr>
          <w:rFonts w:asciiTheme="majorBidi" w:hAnsiTheme="majorBidi" w:cstheme="majorBidi"/>
        </w:rPr>
        <w:t xml:space="preserve"> for helpful advice and relevant past work.  </w:t>
      </w:r>
    </w:p>
    <w:p w14:paraId="46145723" w14:textId="77777777" w:rsidR="00B36E76" w:rsidRDefault="00B36E76" w:rsidP="00B36E76">
      <w:pPr>
        <w:spacing w:line="480" w:lineRule="auto"/>
        <w:ind w:firstLine="720"/>
        <w:rPr>
          <w:rFonts w:asciiTheme="majorBidi" w:hAnsiTheme="majorBidi" w:cstheme="majorBidi"/>
        </w:rPr>
      </w:pPr>
    </w:p>
    <w:p w14:paraId="155FB761" w14:textId="04CA4E09" w:rsidR="00B36E76" w:rsidRPr="006A38EF" w:rsidRDefault="00B36E76" w:rsidP="00B36E76">
      <w:pPr>
        <w:spacing w:line="480" w:lineRule="auto"/>
        <w:rPr>
          <w:rFonts w:asciiTheme="majorBidi" w:hAnsiTheme="majorBidi" w:cstheme="majorBidi"/>
          <w:b/>
          <w:bCs/>
        </w:rPr>
      </w:pPr>
      <w:r>
        <w:rPr>
          <w:rFonts w:asciiTheme="majorBidi" w:hAnsiTheme="majorBidi" w:cstheme="majorBidi"/>
          <w:b/>
          <w:bCs/>
        </w:rPr>
        <w:t>ABSTRACT</w:t>
      </w:r>
    </w:p>
    <w:p w14:paraId="611092A4" w14:textId="0B59C77E" w:rsidR="00B36E76" w:rsidRDefault="00B36E76" w:rsidP="00B36E76">
      <w:pPr>
        <w:spacing w:line="480" w:lineRule="auto"/>
        <w:ind w:firstLine="720"/>
        <w:rPr>
          <w:rFonts w:asciiTheme="majorBidi" w:hAnsiTheme="majorBidi" w:cstheme="majorBidi"/>
        </w:rPr>
      </w:pPr>
      <w:r>
        <w:rPr>
          <w:rFonts w:asciiTheme="majorBidi" w:hAnsiTheme="majorBidi" w:cstheme="majorBidi"/>
        </w:rPr>
        <w:t>The United States (US) has seen dramatic reductions in concentrations of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over the last three decades due to improved regulations and reduced emissions that are expected to have decreased premature death.</w:t>
      </w:r>
      <w:ins w:id="0" w:author="Muhammad Omar Nawaz" w:date="2019-09-26T10:46:00Z">
        <w:r w:rsidR="00DB46B9">
          <w:rPr>
            <w:rFonts w:asciiTheme="majorBidi" w:hAnsiTheme="majorBidi" w:cstheme="majorBidi"/>
          </w:rPr>
          <w:t xml:space="preserve"> Here,</w:t>
        </w:r>
      </w:ins>
      <w:del w:id="1" w:author="Muhammad Omar Nawaz" w:date="2019-09-26T10:47:00Z">
        <w:r w:rsidDel="00DB46B9">
          <w:rPr>
            <w:rFonts w:asciiTheme="majorBidi" w:hAnsiTheme="majorBidi" w:cstheme="majorBidi"/>
          </w:rPr>
          <w:delText xml:space="preserve"> </w:delText>
        </w:r>
      </w:del>
      <w:del w:id="2" w:author="Muhammad Omar Nawaz" w:date="2019-09-26T10:46:00Z">
        <w:r w:rsidDel="00DB46B9">
          <w:rPr>
            <w:rFonts w:asciiTheme="majorBidi" w:hAnsiTheme="majorBidi" w:cstheme="majorBidi"/>
          </w:rPr>
          <w:delText>A</w:delText>
        </w:r>
      </w:del>
      <w:r>
        <w:rPr>
          <w:rFonts w:asciiTheme="majorBidi" w:hAnsiTheme="majorBidi" w:cstheme="majorBidi"/>
        </w:rPr>
        <w:t xml:space="preserve"> health impact assessment</w:t>
      </w:r>
      <w:ins w:id="3" w:author="Muhammad Omar Nawaz" w:date="2019-09-26T10:47:00Z">
        <w:r w:rsidR="00DB46B9">
          <w:rPr>
            <w:rFonts w:asciiTheme="majorBidi" w:hAnsiTheme="majorBidi" w:cstheme="majorBidi"/>
          </w:rPr>
          <w:t>s</w:t>
        </w:r>
      </w:ins>
      <w:r>
        <w:rPr>
          <w:rFonts w:asciiTheme="majorBidi" w:hAnsiTheme="majorBidi" w:cstheme="majorBidi"/>
        </w:rPr>
        <w:t xml:space="preserve"> w</w:t>
      </w:r>
      <w:ins w:id="4" w:author="Muhammad Omar Nawaz" w:date="2019-09-26T10:47:00Z">
        <w:r w:rsidR="00DB46B9">
          <w:rPr>
            <w:rFonts w:asciiTheme="majorBidi" w:hAnsiTheme="majorBidi" w:cstheme="majorBidi"/>
          </w:rPr>
          <w:t>ere</w:t>
        </w:r>
      </w:ins>
      <w:del w:id="5" w:author="Muhammad Omar Nawaz" w:date="2019-09-26T10:47:00Z">
        <w:r w:rsidDel="00DB46B9">
          <w:rPr>
            <w:rFonts w:asciiTheme="majorBidi" w:hAnsiTheme="majorBidi" w:cstheme="majorBidi"/>
          </w:rPr>
          <w:delText>as</w:delText>
        </w:r>
      </w:del>
      <w:r>
        <w:rPr>
          <w:rFonts w:asciiTheme="majorBidi" w:hAnsiTheme="majorBidi" w:cstheme="majorBidi"/>
        </w:rPr>
        <w:t xml:space="preserve"> performed to determine the annual mortality burdens associated with PM</w:t>
      </w:r>
      <w:r w:rsidRPr="00FA2974">
        <w:rPr>
          <w:rFonts w:asciiTheme="majorBidi" w:hAnsiTheme="majorBidi" w:cstheme="majorBidi"/>
          <w:vertAlign w:val="subscript"/>
        </w:rPr>
        <w:t>2.5</w:t>
      </w:r>
      <w:r>
        <w:rPr>
          <w:rFonts w:asciiTheme="majorBidi" w:hAnsiTheme="majorBidi" w:cstheme="majorBidi"/>
        </w:rPr>
        <w:t xml:space="preserve"> and O</w:t>
      </w:r>
      <w:r>
        <w:rPr>
          <w:rFonts w:asciiTheme="majorBidi" w:hAnsiTheme="majorBidi" w:cstheme="majorBidi"/>
          <w:vertAlign w:val="subscript"/>
        </w:rPr>
        <w:t>3</w:t>
      </w:r>
      <w:r>
        <w:rPr>
          <w:rFonts w:asciiTheme="majorBidi" w:hAnsiTheme="majorBidi" w:cstheme="majorBidi"/>
        </w:rPr>
        <w:t xml:space="preserve"> in the US and their trends between 1999 and </w:t>
      </w:r>
      <w:r w:rsidRPr="003D7226">
        <w:rPr>
          <w:rFonts w:asciiTheme="majorBidi" w:hAnsiTheme="majorBidi" w:cstheme="majorBidi"/>
        </w:rPr>
        <w:t>2</w:t>
      </w:r>
      <w:r>
        <w:rPr>
          <w:rFonts w:asciiTheme="majorBidi" w:hAnsiTheme="majorBidi" w:cstheme="majorBidi"/>
        </w:rPr>
        <w:t>016</w:t>
      </w:r>
      <w:ins w:id="6" w:author="Muhammad Omar Nawaz" w:date="2019-09-26T10:47:00Z">
        <w:r w:rsidR="00DB46B9">
          <w:rPr>
            <w:rFonts w:asciiTheme="majorBidi" w:hAnsiTheme="majorBidi" w:cstheme="majorBidi"/>
          </w:rPr>
          <w:t>.</w:t>
        </w:r>
      </w:ins>
      <w:del w:id="7" w:author="Muhammad Omar Nawaz" w:date="2019-09-26T10:47:00Z">
        <w:r w:rsidDel="00DB46B9">
          <w:rPr>
            <w:rFonts w:asciiTheme="majorBidi" w:hAnsiTheme="majorBidi" w:cstheme="majorBidi"/>
          </w:rPr>
          <w:delText>,</w:delText>
        </w:r>
      </w:del>
      <w:r>
        <w:rPr>
          <w:rFonts w:asciiTheme="majorBidi" w:hAnsiTheme="majorBidi" w:cstheme="majorBidi"/>
        </w:rPr>
        <w:t xml:space="preserve"> </w:t>
      </w:r>
      <w:del w:id="8" w:author="Muhammad Omar Nawaz" w:date="2019-09-26T10:47:00Z">
        <w:r w:rsidDel="00DB46B9">
          <w:rPr>
            <w:rFonts w:asciiTheme="majorBidi" w:hAnsiTheme="majorBidi" w:cstheme="majorBidi"/>
          </w:rPr>
          <w:delText>and</w:delText>
        </w:r>
      </w:del>
      <w:r>
        <w:rPr>
          <w:rFonts w:asciiTheme="majorBidi" w:hAnsiTheme="majorBidi" w:cstheme="majorBidi"/>
        </w:rPr>
        <w:t xml:space="preserve"> </w:t>
      </w:r>
      <w:ins w:id="9" w:author="Muhammad Omar Nawaz" w:date="2019-09-26T10:47:00Z">
        <w:r w:rsidR="00DB46B9">
          <w:rPr>
            <w:rFonts w:asciiTheme="majorBidi" w:hAnsiTheme="majorBidi" w:cstheme="majorBidi"/>
          </w:rPr>
          <w:t>Additionally mortality results from</w:t>
        </w:r>
      </w:ins>
      <w:del w:id="10" w:author="Muhammad Omar Nawaz" w:date="2019-09-26T10:47:00Z">
        <w:r w:rsidDel="00DB46B9">
          <w:rPr>
            <w:rFonts w:asciiTheme="majorBidi" w:hAnsiTheme="majorBidi" w:cstheme="majorBidi"/>
          </w:rPr>
          <w:delText>to compare results</w:delText>
        </w:r>
      </w:del>
      <w:r>
        <w:rPr>
          <w:rFonts w:asciiTheme="majorBidi" w:hAnsiTheme="majorBidi" w:cstheme="majorBidi"/>
        </w:rPr>
        <w:t xml:space="preserve"> </w:t>
      </w:r>
      <w:del w:id="11" w:author="Muhammad Omar Nawaz" w:date="2019-09-26T10:47:00Z">
        <w:r w:rsidDel="00DB46B9">
          <w:rPr>
            <w:rFonts w:asciiTheme="majorBidi" w:hAnsiTheme="majorBidi" w:cstheme="majorBidi"/>
          </w:rPr>
          <w:delText xml:space="preserve">using </w:delText>
        </w:r>
      </w:del>
      <w:r>
        <w:rPr>
          <w:rFonts w:asciiTheme="majorBidi" w:hAnsiTheme="majorBidi" w:cstheme="majorBidi"/>
        </w:rPr>
        <w:t>different air pollutant datasets</w:t>
      </w:r>
      <w:ins w:id="12" w:author="Muhammad Omar Nawaz" w:date="2019-09-26T10:47:00Z">
        <w:r w:rsidR="00DB46B9">
          <w:rPr>
            <w:rFonts w:asciiTheme="majorBidi" w:hAnsiTheme="majorBidi" w:cstheme="majorBidi"/>
          </w:rPr>
          <w:t xml:space="preserve"> were compared</w:t>
        </w:r>
      </w:ins>
      <w:r>
        <w:rPr>
          <w:rFonts w:asciiTheme="majorBidi" w:hAnsiTheme="majorBidi" w:cstheme="majorBidi"/>
        </w:rPr>
        <w:t xml:space="preserve">. Using a </w:t>
      </w:r>
      <w:proofErr w:type="gramStart"/>
      <w:r>
        <w:rPr>
          <w:rFonts w:asciiTheme="majorBidi" w:hAnsiTheme="majorBidi" w:cstheme="majorBidi"/>
        </w:rPr>
        <w:t>seven year</w:t>
      </w:r>
      <w:proofErr w:type="gramEnd"/>
      <w:r>
        <w:rPr>
          <w:rFonts w:asciiTheme="majorBidi" w:hAnsiTheme="majorBidi" w:cstheme="majorBidi"/>
        </w:rPr>
        <w:t xml:space="preserve"> simulation of air pollutant concentrations from </w:t>
      </w:r>
      <w:r w:rsidRPr="003D7226">
        <w:rPr>
          <w:rFonts w:asciiTheme="majorBidi" w:hAnsiTheme="majorBidi" w:cstheme="majorBidi"/>
        </w:rPr>
        <w:t>2</w:t>
      </w:r>
      <w:r>
        <w:rPr>
          <w:rFonts w:asciiTheme="majorBidi" w:hAnsiTheme="majorBidi" w:cstheme="majorBidi"/>
        </w:rPr>
        <w:t>009-</w:t>
      </w:r>
      <w:r w:rsidRPr="003D7226">
        <w:rPr>
          <w:rFonts w:asciiTheme="majorBidi" w:hAnsiTheme="majorBidi" w:cstheme="majorBidi"/>
        </w:rPr>
        <w:t>2</w:t>
      </w:r>
      <w:r>
        <w:rPr>
          <w:rFonts w:asciiTheme="majorBidi" w:hAnsiTheme="majorBidi" w:cstheme="majorBidi"/>
        </w:rPr>
        <w:t xml:space="preserve">015 </w:t>
      </w:r>
      <w:r>
        <w:rPr>
          <w:rFonts w:asciiTheme="majorBidi" w:hAnsiTheme="majorBidi" w:cstheme="majorBidi"/>
        </w:rPr>
        <w:lastRenderedPageBreak/>
        <w:t>(NACR), a satellite-derived dataset from 1999-</w:t>
      </w:r>
      <w:r w:rsidRPr="003D7226">
        <w:rPr>
          <w:rFonts w:asciiTheme="majorBidi" w:hAnsiTheme="majorBidi" w:cstheme="majorBidi"/>
        </w:rPr>
        <w:t>2</w:t>
      </w:r>
      <w:r>
        <w:rPr>
          <w:rFonts w:asciiTheme="majorBidi" w:hAnsiTheme="majorBidi" w:cstheme="majorBidi"/>
        </w:rPr>
        <w:t>011 (SAT) and a fifteen year Bayesian-maximum entropy kriging estimation from 1999-</w:t>
      </w:r>
      <w:r w:rsidRPr="003D7226">
        <w:rPr>
          <w:rFonts w:asciiTheme="majorBidi" w:hAnsiTheme="majorBidi" w:cstheme="majorBidi"/>
        </w:rPr>
        <w:t>2</w:t>
      </w:r>
      <w:r>
        <w:rPr>
          <w:rFonts w:asciiTheme="majorBidi" w:hAnsiTheme="majorBidi" w:cstheme="majorBidi"/>
        </w:rPr>
        <w:t>016 (BME) significant decreases in premature deaths were estimated.</w:t>
      </w:r>
    </w:p>
    <w:p w14:paraId="4C299D69" w14:textId="7223E877" w:rsidR="00B36E76" w:rsidRPr="000A3708" w:rsidRDefault="00B36E76" w:rsidP="00B36E76">
      <w:pPr>
        <w:spacing w:line="480" w:lineRule="auto"/>
        <w:ind w:firstLine="720"/>
        <w:rPr>
          <w:rFonts w:asciiTheme="majorBidi" w:hAnsiTheme="majorBidi" w:cstheme="majorBidi"/>
        </w:rPr>
      </w:pPr>
      <w:r w:rsidRPr="000A3708">
        <w:rPr>
          <w:rFonts w:asciiTheme="majorBidi" w:hAnsiTheme="majorBidi" w:cstheme="majorBidi"/>
        </w:rPr>
        <w:t>During their respective time periods, annual PM</w:t>
      </w:r>
      <w:r w:rsidRPr="000A3708">
        <w:rPr>
          <w:rFonts w:asciiTheme="majorBidi" w:hAnsiTheme="majorBidi" w:cstheme="majorBidi"/>
          <w:vertAlign w:val="subscript"/>
        </w:rPr>
        <w:t>2.5</w:t>
      </w:r>
      <w:r w:rsidRPr="000A3708">
        <w:rPr>
          <w:rFonts w:asciiTheme="majorBidi" w:hAnsiTheme="majorBidi" w:cstheme="majorBidi"/>
        </w:rPr>
        <w:t>-related deaths reduc</w:t>
      </w:r>
      <w:r>
        <w:rPr>
          <w:rFonts w:asciiTheme="majorBidi" w:hAnsiTheme="majorBidi" w:cstheme="majorBidi"/>
        </w:rPr>
        <w:t xml:space="preserve">ed by </w:t>
      </w:r>
      <w:del w:id="13" w:author="Muhammad Omar Nawaz" w:date="2019-09-26T10:54:00Z">
        <w:r w:rsidDel="00DB46B9">
          <w:rPr>
            <w:rFonts w:asciiTheme="majorBidi" w:hAnsiTheme="majorBidi" w:cstheme="majorBidi"/>
          </w:rPr>
          <w:delText>45</w:delText>
        </w:r>
      </w:del>
      <w:del w:id="14" w:author="Muhammad Omar Nawaz" w:date="2019-09-26T10:50:00Z">
        <w:r w:rsidDel="00DB46B9">
          <w:rPr>
            <w:rFonts w:asciiTheme="majorBidi" w:hAnsiTheme="majorBidi" w:cstheme="majorBidi"/>
          </w:rPr>
          <w:delText>,</w:delText>
        </w:r>
      </w:del>
      <w:del w:id="15" w:author="Muhammad Omar Nawaz" w:date="2019-09-26T10:54:00Z">
        <w:r w:rsidDel="00DB46B9">
          <w:rPr>
            <w:rFonts w:asciiTheme="majorBidi" w:hAnsiTheme="majorBidi" w:cstheme="majorBidi"/>
          </w:rPr>
          <w:delText>700</w:delText>
        </w:r>
      </w:del>
      <w:ins w:id="16" w:author="Muhammad Omar Nawaz" w:date="2019-09-26T10:54:00Z">
        <w:r w:rsidR="00DB46B9">
          <w:rPr>
            <w:rFonts w:asciiTheme="majorBidi" w:hAnsiTheme="majorBidi" w:cstheme="majorBidi"/>
          </w:rPr>
          <w:t>31900</w:t>
        </w:r>
      </w:ins>
      <w:r>
        <w:rPr>
          <w:rFonts w:asciiTheme="majorBidi" w:hAnsiTheme="majorBidi" w:cstheme="majorBidi"/>
        </w:rPr>
        <w:t xml:space="preserve"> [</w:t>
      </w:r>
      <w:del w:id="17" w:author="Muhammad Omar Nawaz" w:date="2019-09-26T10:55:00Z">
        <w:r w:rsidDel="00DB46B9">
          <w:rPr>
            <w:rFonts w:asciiTheme="majorBidi" w:hAnsiTheme="majorBidi" w:cstheme="majorBidi"/>
          </w:rPr>
          <w:delText>29200</w:delText>
        </w:r>
      </w:del>
      <w:ins w:id="18" w:author="Muhammad Omar Nawaz" w:date="2019-09-26T10:55:00Z">
        <w:r w:rsidR="00DB46B9">
          <w:rPr>
            <w:rFonts w:asciiTheme="majorBidi" w:hAnsiTheme="majorBidi" w:cstheme="majorBidi"/>
          </w:rPr>
          <w:t>17900</w:t>
        </w:r>
      </w:ins>
      <w:r>
        <w:rPr>
          <w:rFonts w:asciiTheme="majorBidi" w:hAnsiTheme="majorBidi" w:cstheme="majorBidi"/>
        </w:rPr>
        <w:t xml:space="preserve">, </w:t>
      </w:r>
      <w:del w:id="19" w:author="Muhammad Omar Nawaz" w:date="2019-09-26T10:55:00Z">
        <w:r w:rsidDel="00DB46B9">
          <w:rPr>
            <w:rFonts w:asciiTheme="majorBidi" w:hAnsiTheme="majorBidi" w:cstheme="majorBidi"/>
          </w:rPr>
          <w:delText>58000</w:delText>
        </w:r>
      </w:del>
      <w:ins w:id="20" w:author="Muhammad Omar Nawaz" w:date="2019-09-26T10:55:00Z">
        <w:r w:rsidR="00DB46B9">
          <w:rPr>
            <w:rFonts w:asciiTheme="majorBidi" w:hAnsiTheme="majorBidi" w:cstheme="majorBidi"/>
          </w:rPr>
          <w:t>43900</w:t>
        </w:r>
      </w:ins>
      <w:r>
        <w:rPr>
          <w:rFonts w:asciiTheme="majorBidi" w:hAnsiTheme="majorBidi" w:cstheme="majorBidi"/>
        </w:rPr>
        <w:t xml:space="preserve">] , </w:t>
      </w:r>
      <w:del w:id="21" w:author="Muhammad Omar Nawaz" w:date="2019-09-26T10:59:00Z">
        <w:r w:rsidRPr="000A3708" w:rsidDel="0023757D">
          <w:rPr>
            <w:rFonts w:asciiTheme="majorBidi" w:hAnsiTheme="majorBidi" w:cstheme="majorBidi"/>
          </w:rPr>
          <w:delText>33</w:delText>
        </w:r>
      </w:del>
      <w:del w:id="22" w:author="Muhammad Omar Nawaz" w:date="2019-09-26T10:50:00Z">
        <w:r w:rsidRPr="000A3708" w:rsidDel="00DB46B9">
          <w:rPr>
            <w:rFonts w:asciiTheme="majorBidi" w:hAnsiTheme="majorBidi" w:cstheme="majorBidi"/>
          </w:rPr>
          <w:delText>,</w:delText>
        </w:r>
      </w:del>
      <w:del w:id="23" w:author="Muhammad Omar Nawaz" w:date="2019-09-26T10:59:00Z">
        <w:r w:rsidRPr="000A3708" w:rsidDel="0023757D">
          <w:rPr>
            <w:rFonts w:asciiTheme="majorBidi" w:hAnsiTheme="majorBidi" w:cstheme="majorBidi"/>
          </w:rPr>
          <w:delText>800</w:delText>
        </w:r>
      </w:del>
      <w:ins w:id="24" w:author="Muhammad Omar Nawaz" w:date="2019-09-26T10:59:00Z">
        <w:r w:rsidR="0023757D">
          <w:rPr>
            <w:rFonts w:asciiTheme="majorBidi" w:hAnsiTheme="majorBidi" w:cstheme="majorBidi"/>
          </w:rPr>
          <w:t>19800</w:t>
        </w:r>
      </w:ins>
      <w:r w:rsidRPr="000A3708">
        <w:rPr>
          <w:rFonts w:asciiTheme="majorBidi" w:hAnsiTheme="majorBidi" w:cstheme="majorBidi"/>
        </w:rPr>
        <w:t xml:space="preserve"> [</w:t>
      </w:r>
      <w:del w:id="25" w:author="Muhammad Omar Nawaz" w:date="2019-09-26T11:00:00Z">
        <w:r w:rsidRPr="000A3708" w:rsidDel="0023757D">
          <w:rPr>
            <w:rFonts w:asciiTheme="majorBidi" w:hAnsiTheme="majorBidi" w:cstheme="majorBidi"/>
          </w:rPr>
          <w:delText>22200</w:delText>
        </w:r>
      </w:del>
      <w:ins w:id="26" w:author="Muhammad Omar Nawaz" w:date="2019-09-26T11:00:00Z">
        <w:r w:rsidR="0023757D">
          <w:rPr>
            <w:rFonts w:asciiTheme="majorBidi" w:hAnsiTheme="majorBidi" w:cstheme="majorBidi"/>
          </w:rPr>
          <w:t>13100</w:t>
        </w:r>
      </w:ins>
      <w:r w:rsidRPr="000A3708">
        <w:rPr>
          <w:rFonts w:asciiTheme="majorBidi" w:hAnsiTheme="majorBidi" w:cstheme="majorBidi"/>
        </w:rPr>
        <w:t xml:space="preserve">, </w:t>
      </w:r>
      <w:del w:id="27" w:author="Muhammad Omar Nawaz" w:date="2019-09-26T11:00:00Z">
        <w:r w:rsidRPr="000A3708" w:rsidDel="0023757D">
          <w:rPr>
            <w:rFonts w:asciiTheme="majorBidi" w:hAnsiTheme="majorBidi" w:cstheme="majorBidi"/>
          </w:rPr>
          <w:delText>37100</w:delText>
        </w:r>
      </w:del>
      <w:ins w:id="28" w:author="Muhammad Omar Nawaz" w:date="2019-09-26T11:00:00Z">
        <w:r w:rsidR="0023757D">
          <w:rPr>
            <w:rFonts w:asciiTheme="majorBidi" w:hAnsiTheme="majorBidi" w:cstheme="majorBidi"/>
          </w:rPr>
          <w:t>22600</w:t>
        </w:r>
      </w:ins>
      <w:r w:rsidRPr="000A3708">
        <w:rPr>
          <w:rFonts w:asciiTheme="majorBidi" w:hAnsiTheme="majorBidi" w:cstheme="majorBidi"/>
        </w:rPr>
        <w:t>]</w:t>
      </w:r>
      <w:r>
        <w:rPr>
          <w:rFonts w:asciiTheme="majorBidi" w:hAnsiTheme="majorBidi" w:cstheme="majorBidi"/>
        </w:rPr>
        <w:t xml:space="preserve"> and </w:t>
      </w:r>
      <w:del w:id="29" w:author="Muhammad Omar Nawaz" w:date="2019-09-26T10:49:00Z">
        <w:r w:rsidRPr="00B36E76" w:rsidDel="00DB46B9">
          <w:rPr>
            <w:rFonts w:asciiTheme="majorBidi" w:hAnsiTheme="majorBidi" w:cstheme="majorBidi"/>
            <w:highlight w:val="yellow"/>
          </w:rPr>
          <w:delText>BLANK</w:delText>
        </w:r>
        <w:r w:rsidDel="00DB46B9">
          <w:rPr>
            <w:rFonts w:asciiTheme="majorBidi" w:hAnsiTheme="majorBidi" w:cstheme="majorBidi"/>
          </w:rPr>
          <w:delText xml:space="preserve"> </w:delText>
        </w:r>
      </w:del>
      <w:ins w:id="30" w:author="Muhammad Omar Nawaz" w:date="2019-09-26T10:49:00Z">
        <w:r w:rsidR="00DB46B9">
          <w:rPr>
            <w:rFonts w:asciiTheme="majorBidi" w:hAnsiTheme="majorBidi" w:cstheme="majorBidi"/>
          </w:rPr>
          <w:t>49800</w:t>
        </w:r>
      </w:ins>
      <w:ins w:id="31" w:author="Muhammad Omar Nawaz" w:date="2019-09-26T10:50:00Z">
        <w:r w:rsidR="00DB46B9">
          <w:rPr>
            <w:rFonts w:asciiTheme="majorBidi" w:hAnsiTheme="majorBidi" w:cstheme="majorBidi"/>
          </w:rPr>
          <w:t xml:space="preserve"> [30700 , 63000]</w:t>
        </w:r>
      </w:ins>
      <w:ins w:id="32" w:author="Muhammad Omar Nawaz" w:date="2019-09-26T10:49:00Z">
        <w:r w:rsidR="00DB46B9">
          <w:rPr>
            <w:rFonts w:asciiTheme="majorBidi" w:hAnsiTheme="majorBidi" w:cstheme="majorBidi"/>
          </w:rPr>
          <w:t xml:space="preserve"> </w:t>
        </w:r>
      </w:ins>
      <w:r w:rsidRPr="000A3708">
        <w:rPr>
          <w:rFonts w:asciiTheme="majorBidi" w:hAnsiTheme="majorBidi" w:cstheme="majorBidi"/>
        </w:rPr>
        <w:t>for</w:t>
      </w:r>
      <w:r>
        <w:rPr>
          <w:rFonts w:asciiTheme="majorBidi" w:hAnsiTheme="majorBidi" w:cstheme="majorBidi"/>
        </w:rPr>
        <w:t xml:space="preserve"> SAT, </w:t>
      </w:r>
      <w:r w:rsidRPr="000A3708">
        <w:rPr>
          <w:rFonts w:asciiTheme="majorBidi" w:hAnsiTheme="majorBidi" w:cstheme="majorBidi"/>
        </w:rPr>
        <w:t>NACR</w:t>
      </w:r>
      <w:r>
        <w:rPr>
          <w:rFonts w:asciiTheme="majorBidi" w:hAnsiTheme="majorBidi" w:cstheme="majorBidi"/>
        </w:rPr>
        <w:t xml:space="preserve"> and BME</w:t>
      </w:r>
      <w:r w:rsidRPr="000A3708">
        <w:rPr>
          <w:rFonts w:asciiTheme="majorBidi" w:hAnsiTheme="majorBidi" w:cstheme="majorBidi"/>
        </w:rPr>
        <w:t xml:space="preserve"> respect</w:t>
      </w:r>
      <w:r>
        <w:rPr>
          <w:rFonts w:asciiTheme="majorBidi" w:hAnsiTheme="majorBidi" w:cstheme="majorBidi"/>
        </w:rPr>
        <w:t xml:space="preserve">ively, corresponding to </w:t>
      </w:r>
      <w:ins w:id="33" w:author="Muhammad Omar Nawaz" w:date="2019-09-26T11:03:00Z">
        <w:r w:rsidR="0023757D">
          <w:rPr>
            <w:rFonts w:asciiTheme="majorBidi" w:hAnsiTheme="majorBidi" w:cstheme="majorBidi"/>
          </w:rPr>
          <w:t>3.0</w:t>
        </w:r>
      </w:ins>
      <w:del w:id="34" w:author="Muhammad Omar Nawaz" w:date="2019-09-26T10:56:00Z">
        <w:r w:rsidDel="00DB46B9">
          <w:rPr>
            <w:rFonts w:asciiTheme="majorBidi" w:hAnsiTheme="majorBidi" w:cstheme="majorBidi"/>
          </w:rPr>
          <w:delText>4.9</w:delText>
        </w:r>
      </w:del>
      <w:r>
        <w:rPr>
          <w:rFonts w:asciiTheme="majorBidi" w:hAnsiTheme="majorBidi" w:cstheme="majorBidi"/>
        </w:rPr>
        <w:t>%,</w:t>
      </w:r>
      <w:r w:rsidRPr="000A3708">
        <w:rPr>
          <w:rFonts w:asciiTheme="majorBidi" w:hAnsiTheme="majorBidi" w:cstheme="majorBidi"/>
        </w:rPr>
        <w:t xml:space="preserve"> </w:t>
      </w:r>
      <w:ins w:id="35" w:author="Muhammad Omar Nawaz" w:date="2019-09-26T11:02:00Z">
        <w:r w:rsidR="0023757D">
          <w:rPr>
            <w:rFonts w:asciiTheme="majorBidi" w:hAnsiTheme="majorBidi" w:cstheme="majorBidi"/>
          </w:rPr>
          <w:t>3.2</w:t>
        </w:r>
      </w:ins>
      <w:del w:id="36" w:author="Muhammad Omar Nawaz" w:date="2019-09-26T11:02:00Z">
        <w:r w:rsidRPr="000A3708" w:rsidDel="0023757D">
          <w:rPr>
            <w:rFonts w:asciiTheme="majorBidi" w:hAnsiTheme="majorBidi" w:cstheme="majorBidi"/>
          </w:rPr>
          <w:delText>7.9</w:delText>
        </w:r>
      </w:del>
      <w:r w:rsidRPr="000A3708">
        <w:rPr>
          <w:rFonts w:asciiTheme="majorBidi" w:hAnsiTheme="majorBidi" w:cstheme="majorBidi"/>
        </w:rPr>
        <w:t>%</w:t>
      </w:r>
      <w:r>
        <w:rPr>
          <w:rFonts w:asciiTheme="majorBidi" w:hAnsiTheme="majorBidi" w:cstheme="majorBidi"/>
        </w:rPr>
        <w:t xml:space="preserve"> and </w:t>
      </w:r>
      <w:del w:id="37" w:author="Muhammad Omar Nawaz" w:date="2019-09-26T10:53:00Z">
        <w:r w:rsidRPr="00B36E76" w:rsidDel="00DB46B9">
          <w:rPr>
            <w:rFonts w:asciiTheme="majorBidi" w:hAnsiTheme="majorBidi" w:cstheme="majorBidi"/>
            <w:highlight w:val="yellow"/>
          </w:rPr>
          <w:delText>BLANK</w:delText>
        </w:r>
        <w:r w:rsidRPr="000A3708" w:rsidDel="00DB46B9">
          <w:rPr>
            <w:rFonts w:asciiTheme="majorBidi" w:hAnsiTheme="majorBidi" w:cstheme="majorBidi"/>
          </w:rPr>
          <w:delText xml:space="preserve"> </w:delText>
        </w:r>
      </w:del>
      <w:ins w:id="38" w:author="Muhammad Omar Nawaz" w:date="2019-09-26T11:02:00Z">
        <w:r w:rsidR="0023757D">
          <w:rPr>
            <w:rFonts w:asciiTheme="majorBidi" w:hAnsiTheme="majorBidi" w:cstheme="majorBidi"/>
          </w:rPr>
          <w:t>4.0</w:t>
        </w:r>
      </w:ins>
      <w:ins w:id="39" w:author="Muhammad Omar Nawaz" w:date="2019-09-26T10:53:00Z">
        <w:r w:rsidR="00DB46B9">
          <w:rPr>
            <w:rFonts w:asciiTheme="majorBidi" w:hAnsiTheme="majorBidi" w:cstheme="majorBidi"/>
          </w:rPr>
          <w:t>%</w:t>
        </w:r>
        <w:r w:rsidR="00DB46B9" w:rsidRPr="000A3708">
          <w:rPr>
            <w:rFonts w:asciiTheme="majorBidi" w:hAnsiTheme="majorBidi" w:cstheme="majorBidi"/>
          </w:rPr>
          <w:t xml:space="preserve"> </w:t>
        </w:r>
        <w:r w:rsidR="00DB46B9">
          <w:rPr>
            <w:rFonts w:asciiTheme="majorBidi" w:hAnsiTheme="majorBidi" w:cstheme="majorBidi"/>
          </w:rPr>
          <w:t xml:space="preserve">average </w:t>
        </w:r>
      </w:ins>
      <w:r w:rsidRPr="000A3708">
        <w:rPr>
          <w:rFonts w:asciiTheme="majorBidi" w:hAnsiTheme="majorBidi" w:cstheme="majorBidi"/>
        </w:rPr>
        <w:t>decreases per year. For O</w:t>
      </w:r>
      <w:r w:rsidRPr="000A3708">
        <w:rPr>
          <w:rFonts w:asciiTheme="majorBidi" w:hAnsiTheme="majorBidi" w:cstheme="majorBidi"/>
          <w:vertAlign w:val="subscript"/>
        </w:rPr>
        <w:t>3</w:t>
      </w:r>
      <w:r w:rsidRPr="000A3708">
        <w:rPr>
          <w:rFonts w:asciiTheme="majorBidi" w:hAnsiTheme="majorBidi" w:cstheme="majorBidi"/>
        </w:rPr>
        <w:t xml:space="preserve"> from NACR, annual deaths reduced by 500 [600, 2700], or 0.6% per year</w:t>
      </w:r>
      <w:del w:id="40" w:author="Muhammad Omar Nawaz" w:date="2019-09-26T11:43:00Z">
        <w:r w:rsidDel="00697FA0">
          <w:rPr>
            <w:rFonts w:asciiTheme="majorBidi" w:hAnsiTheme="majorBidi" w:cstheme="majorBidi"/>
          </w:rPr>
          <w:delText xml:space="preserve"> and from BME annual deaths </w:delText>
        </w:r>
      </w:del>
      <w:del w:id="41" w:author="Muhammad Omar Nawaz" w:date="2019-09-26T11:17:00Z">
        <w:r w:rsidDel="007F5AD3">
          <w:rPr>
            <w:rFonts w:asciiTheme="majorBidi" w:hAnsiTheme="majorBidi" w:cstheme="majorBidi"/>
          </w:rPr>
          <w:delText xml:space="preserve">reduced </w:delText>
        </w:r>
      </w:del>
      <w:del w:id="42" w:author="Muhammad Omar Nawaz" w:date="2019-09-26T11:43:00Z">
        <w:r w:rsidDel="00697FA0">
          <w:rPr>
            <w:rFonts w:asciiTheme="majorBidi" w:hAnsiTheme="majorBidi" w:cstheme="majorBidi"/>
          </w:rPr>
          <w:delText xml:space="preserve">by </w:delText>
        </w:r>
      </w:del>
      <w:del w:id="43" w:author="Muhammad Omar Nawaz" w:date="2019-09-26T11:18:00Z">
        <w:r w:rsidRPr="00B36E76" w:rsidDel="00A74D00">
          <w:rPr>
            <w:rFonts w:asciiTheme="majorBidi" w:hAnsiTheme="majorBidi" w:cstheme="majorBidi"/>
            <w:highlight w:val="yellow"/>
          </w:rPr>
          <w:delText>BLANK</w:delText>
        </w:r>
      </w:del>
      <w:r w:rsidRPr="000A3708">
        <w:rPr>
          <w:rFonts w:asciiTheme="majorBidi" w:hAnsiTheme="majorBidi" w:cstheme="majorBidi"/>
        </w:rPr>
        <w:t>. Reduced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as opposed to changes in population and mortality rates, were the major cause of these reductions, preventing </w:t>
      </w:r>
      <w:del w:id="44" w:author="Muhammad Omar Nawaz" w:date="2019-09-26T11:29:00Z">
        <w:r w:rsidRPr="000A3708" w:rsidDel="00A74D00">
          <w:rPr>
            <w:rFonts w:asciiTheme="majorBidi" w:hAnsiTheme="majorBidi" w:cstheme="majorBidi"/>
          </w:rPr>
          <w:delText>29,400</w:delText>
        </w:r>
      </w:del>
      <w:ins w:id="45" w:author="Muhammad Omar Nawaz" w:date="2019-09-26T11:29:00Z">
        <w:r w:rsidR="00A74D00">
          <w:rPr>
            <w:rFonts w:asciiTheme="majorBidi" w:hAnsiTheme="majorBidi" w:cstheme="majorBidi"/>
          </w:rPr>
          <w:t>16700</w:t>
        </w:r>
      </w:ins>
      <w:r w:rsidRPr="000A3708">
        <w:rPr>
          <w:rFonts w:asciiTheme="majorBidi" w:hAnsiTheme="majorBidi" w:cstheme="majorBidi"/>
        </w:rPr>
        <w:t xml:space="preserve"> (2011, SAT), </w:t>
      </w:r>
      <w:del w:id="46" w:author="Muhammad Omar Nawaz" w:date="2019-09-26T11:31:00Z">
        <w:r w:rsidRPr="000A3708" w:rsidDel="002349A6">
          <w:rPr>
            <w:rFonts w:asciiTheme="majorBidi" w:hAnsiTheme="majorBidi" w:cstheme="majorBidi"/>
          </w:rPr>
          <w:delText>32,500</w:delText>
        </w:r>
      </w:del>
      <w:ins w:id="47" w:author="Muhammad Omar Nawaz" w:date="2019-09-26T11:31:00Z">
        <w:r w:rsidR="002349A6">
          <w:rPr>
            <w:rFonts w:asciiTheme="majorBidi" w:hAnsiTheme="majorBidi" w:cstheme="majorBidi"/>
          </w:rPr>
          <w:t>19000</w:t>
        </w:r>
      </w:ins>
      <w:r w:rsidRPr="000A3708">
        <w:rPr>
          <w:rFonts w:asciiTheme="majorBidi" w:hAnsiTheme="majorBidi" w:cstheme="majorBidi"/>
        </w:rPr>
        <w:t xml:space="preserve"> (2015, NACR)</w:t>
      </w:r>
      <w:r>
        <w:rPr>
          <w:rFonts w:asciiTheme="majorBidi" w:hAnsiTheme="majorBidi" w:cstheme="majorBidi"/>
        </w:rPr>
        <w:t xml:space="preserve"> and </w:t>
      </w:r>
      <w:del w:id="48" w:author="Muhammad Omar Nawaz" w:date="2019-09-26T11:29:00Z">
        <w:r w:rsidRPr="00B36E76" w:rsidDel="00A74D00">
          <w:rPr>
            <w:rFonts w:asciiTheme="majorBidi" w:hAnsiTheme="majorBidi" w:cstheme="majorBidi"/>
            <w:highlight w:val="yellow"/>
          </w:rPr>
          <w:delText>BLANK</w:delText>
        </w:r>
        <w:r w:rsidDel="00A74D00">
          <w:rPr>
            <w:rFonts w:asciiTheme="majorBidi" w:hAnsiTheme="majorBidi" w:cstheme="majorBidi"/>
          </w:rPr>
          <w:delText xml:space="preserve"> </w:delText>
        </w:r>
      </w:del>
      <w:ins w:id="49" w:author="Muhammad Omar Nawaz" w:date="2019-09-26T11:30:00Z">
        <w:r w:rsidR="00A74D00">
          <w:rPr>
            <w:rFonts w:asciiTheme="majorBidi" w:hAnsiTheme="majorBidi" w:cstheme="majorBidi"/>
          </w:rPr>
          <w:t>32000</w:t>
        </w:r>
      </w:ins>
      <w:ins w:id="50" w:author="Muhammad Omar Nawaz" w:date="2019-09-26T11:29:00Z">
        <w:r w:rsidR="00A74D00">
          <w:rPr>
            <w:rFonts w:asciiTheme="majorBidi" w:hAnsiTheme="majorBidi" w:cstheme="majorBidi"/>
          </w:rPr>
          <w:t xml:space="preserve"> </w:t>
        </w:r>
      </w:ins>
      <w:r>
        <w:rPr>
          <w:rFonts w:asciiTheme="majorBidi" w:hAnsiTheme="majorBidi" w:cstheme="majorBidi"/>
        </w:rPr>
        <w:t>(</w:t>
      </w:r>
      <w:r w:rsidRPr="003D7226">
        <w:rPr>
          <w:rFonts w:asciiTheme="majorBidi" w:hAnsiTheme="majorBidi" w:cstheme="majorBidi"/>
        </w:rPr>
        <w:t>2</w:t>
      </w:r>
      <w:r>
        <w:rPr>
          <w:rFonts w:asciiTheme="majorBidi" w:hAnsiTheme="majorBidi" w:cstheme="majorBidi"/>
        </w:rPr>
        <w:t>016, BME) for PM</w:t>
      </w:r>
      <w:r w:rsidRPr="00B36E76">
        <w:rPr>
          <w:rFonts w:asciiTheme="majorBidi" w:hAnsiTheme="majorBidi" w:cstheme="majorBidi"/>
          <w:vertAlign w:val="subscript"/>
        </w:rPr>
        <w:t>2.5</w:t>
      </w:r>
      <w:ins w:id="51" w:author="Omar Nawaz" w:date="2018-08-13T10:35:00Z">
        <w:r>
          <w:rPr>
            <w:rFonts w:asciiTheme="majorBidi" w:hAnsiTheme="majorBidi" w:cstheme="majorBidi"/>
          </w:rPr>
          <w:t>-related deaths</w:t>
        </w:r>
      </w:ins>
      <w:r w:rsidRPr="000A3708">
        <w:rPr>
          <w:rFonts w:asciiTheme="majorBidi" w:hAnsiTheme="majorBidi" w:cstheme="majorBidi"/>
        </w:rPr>
        <w:t xml:space="preserve"> and 2,100 (2015, NACR</w:t>
      </w:r>
      <w:del w:id="52" w:author="Omar Nawaz" w:date="2018-08-13T10:34:00Z">
        <w:r w:rsidRPr="000A3708" w:rsidDel="00B36E76">
          <w:rPr>
            <w:rFonts w:asciiTheme="majorBidi" w:hAnsiTheme="majorBidi" w:cstheme="majorBidi"/>
          </w:rPr>
          <w:delText xml:space="preserve"> O</w:delText>
        </w:r>
        <w:r w:rsidRPr="000A3708" w:rsidDel="00B36E76">
          <w:rPr>
            <w:rFonts w:asciiTheme="majorBidi" w:hAnsiTheme="majorBidi" w:cstheme="majorBidi"/>
            <w:vertAlign w:val="subscript"/>
          </w:rPr>
          <w:delText>3</w:delText>
        </w:r>
      </w:del>
      <w:r w:rsidRPr="000A3708">
        <w:rPr>
          <w:rFonts w:asciiTheme="majorBidi" w:hAnsiTheme="majorBidi" w:cstheme="majorBidi"/>
        </w:rPr>
        <w:t>)</w:t>
      </w:r>
      <w:ins w:id="53" w:author="Omar Nawaz" w:date="2018-08-13T10:34:00Z">
        <w:r>
          <w:rPr>
            <w:rFonts w:asciiTheme="majorBidi" w:hAnsiTheme="majorBidi" w:cstheme="majorBidi"/>
          </w:rPr>
          <w:t xml:space="preserve"> </w:t>
        </w:r>
        <w:del w:id="54" w:author="Muhammad Omar Nawaz" w:date="2019-09-26T11:43:00Z">
          <w:r w:rsidDel="00697FA0">
            <w:rPr>
              <w:rFonts w:asciiTheme="majorBidi" w:hAnsiTheme="majorBidi" w:cstheme="majorBidi"/>
            </w:rPr>
            <w:delText xml:space="preserve">and </w:delText>
          </w:r>
        </w:del>
        <w:del w:id="55" w:author="Muhammad Omar Nawaz" w:date="2019-09-26T11:36:00Z">
          <w:r w:rsidRPr="00B36E76" w:rsidDel="002349A6">
            <w:rPr>
              <w:rFonts w:asciiTheme="majorBidi" w:hAnsiTheme="majorBidi" w:cstheme="majorBidi"/>
              <w:highlight w:val="yellow"/>
              <w:rPrChange w:id="56" w:author="Omar Nawaz" w:date="2018-08-13T10:34:00Z">
                <w:rPr>
                  <w:rFonts w:asciiTheme="majorBidi" w:hAnsiTheme="majorBidi" w:cstheme="majorBidi"/>
                </w:rPr>
              </w:rPrChange>
            </w:rPr>
            <w:delText>BLANK</w:delText>
          </w:r>
        </w:del>
        <w:del w:id="57" w:author="Muhammad Omar Nawaz" w:date="2019-09-26T11:43:00Z">
          <w:r w:rsidDel="00697FA0">
            <w:rPr>
              <w:rFonts w:asciiTheme="majorBidi" w:hAnsiTheme="majorBidi" w:cstheme="majorBidi"/>
            </w:rPr>
            <w:delText xml:space="preserve"> (</w:delText>
          </w:r>
          <w:r w:rsidRPr="003D7226" w:rsidDel="00697FA0">
            <w:rPr>
              <w:rFonts w:asciiTheme="majorBidi" w:hAnsiTheme="majorBidi" w:cstheme="majorBidi"/>
            </w:rPr>
            <w:delText>2</w:delText>
          </w:r>
          <w:r w:rsidDel="00697FA0">
            <w:rPr>
              <w:rFonts w:asciiTheme="majorBidi" w:hAnsiTheme="majorBidi" w:cstheme="majorBidi"/>
            </w:rPr>
            <w:delText>01</w:delText>
          </w:r>
        </w:del>
        <w:del w:id="58" w:author="Muhammad Omar Nawaz" w:date="2019-09-26T11:36:00Z">
          <w:r w:rsidDel="002349A6">
            <w:rPr>
              <w:rFonts w:asciiTheme="majorBidi" w:hAnsiTheme="majorBidi" w:cstheme="majorBidi"/>
            </w:rPr>
            <w:delText>6</w:delText>
          </w:r>
        </w:del>
        <w:del w:id="59" w:author="Muhammad Omar Nawaz" w:date="2019-09-26T11:43:00Z">
          <w:r w:rsidDel="00697FA0">
            <w:rPr>
              <w:rFonts w:asciiTheme="majorBidi" w:hAnsiTheme="majorBidi" w:cstheme="majorBidi"/>
            </w:rPr>
            <w:delText xml:space="preserve">, BME) </w:delText>
          </w:r>
        </w:del>
        <w:r>
          <w:rPr>
            <w:rFonts w:asciiTheme="majorBidi" w:hAnsiTheme="majorBidi" w:cstheme="majorBidi"/>
          </w:rPr>
          <w:t>for O</w:t>
        </w:r>
        <w:r>
          <w:rPr>
            <w:rFonts w:asciiTheme="majorBidi" w:hAnsiTheme="majorBidi" w:cstheme="majorBidi"/>
            <w:vertAlign w:val="subscript"/>
          </w:rPr>
          <w:t>3</w:t>
        </w:r>
      </w:ins>
      <w:ins w:id="60" w:author="Omar Nawaz" w:date="2018-08-13T10:35:00Z">
        <w:r>
          <w:rPr>
            <w:rFonts w:asciiTheme="majorBidi" w:hAnsiTheme="majorBidi" w:cstheme="majorBidi"/>
          </w:rPr>
          <w:t xml:space="preserve">-related </w:t>
        </w:r>
      </w:ins>
      <w:del w:id="61" w:author="Omar Nawaz" w:date="2018-08-13T10:35:00Z">
        <w:r w:rsidRPr="000A3708" w:rsidDel="00B36E76">
          <w:rPr>
            <w:rFonts w:asciiTheme="majorBidi" w:hAnsiTheme="majorBidi" w:cstheme="majorBidi"/>
          </w:rPr>
          <w:delText xml:space="preserve"> </w:delText>
        </w:r>
      </w:del>
      <w:r w:rsidRPr="000A3708">
        <w:rPr>
          <w:rFonts w:asciiTheme="majorBidi" w:hAnsiTheme="majorBidi" w:cstheme="majorBidi"/>
        </w:rPr>
        <w:t xml:space="preserve">deaths relative to the case where concentration remained unchanged from the first year. </w:t>
      </w:r>
    </w:p>
    <w:p w14:paraId="1862D2D8" w14:textId="77777777" w:rsidR="00B36E76" w:rsidRDefault="00B36E76" w:rsidP="00B36E76">
      <w:pPr>
        <w:spacing w:line="480" w:lineRule="auto"/>
        <w:ind w:firstLine="720"/>
        <w:rPr>
          <w:rFonts w:asciiTheme="majorBidi" w:hAnsiTheme="majorBidi" w:cstheme="majorBidi"/>
        </w:rPr>
      </w:pPr>
    </w:p>
    <w:p w14:paraId="5390A7B7" w14:textId="77777777" w:rsidR="00B36E76" w:rsidRPr="004100BA" w:rsidRDefault="00B36E76" w:rsidP="00B36E76">
      <w:pPr>
        <w:spacing w:line="480" w:lineRule="auto"/>
        <w:ind w:firstLine="720"/>
        <w:rPr>
          <w:rFonts w:asciiTheme="majorBidi" w:hAnsiTheme="majorBidi" w:cstheme="majorBidi"/>
        </w:rPr>
      </w:pPr>
      <w:r>
        <w:rPr>
          <w:rFonts w:asciiTheme="majorBidi" w:hAnsiTheme="majorBidi" w:cstheme="majorBidi"/>
        </w:rPr>
        <w:br w:type="column"/>
      </w:r>
    </w:p>
    <w:p w14:paraId="0DF95930" w14:textId="29D80D34" w:rsidR="00672CB1" w:rsidRPr="000A3708" w:rsidRDefault="00730B3C" w:rsidP="00B36E76">
      <w:pPr>
        <w:spacing w:line="480" w:lineRule="auto"/>
        <w:outlineLvl w:val="0"/>
        <w:rPr>
          <w:rFonts w:asciiTheme="majorBidi" w:hAnsiTheme="majorBidi" w:cstheme="majorBidi"/>
        </w:rPr>
      </w:pPr>
      <w:r w:rsidRPr="000A3708">
        <w:rPr>
          <w:rFonts w:asciiTheme="majorBidi" w:hAnsiTheme="majorBidi" w:cstheme="majorBidi"/>
          <w:b/>
          <w:bCs/>
        </w:rPr>
        <w:t>INTRODUCTION</w:t>
      </w:r>
    </w:p>
    <w:p w14:paraId="27A7C137" w14:textId="3C619DBF" w:rsidR="00C82E13" w:rsidDel="00C74313" w:rsidRDefault="00672CB1">
      <w:pPr>
        <w:spacing w:line="480" w:lineRule="auto"/>
        <w:ind w:firstLine="720"/>
        <w:rPr>
          <w:del w:id="62" w:author="Omar Nawaz" w:date="2018-08-13T10:49:00Z"/>
          <w:rFonts w:asciiTheme="majorBidi" w:hAnsiTheme="majorBidi" w:cstheme="majorBidi"/>
        </w:rPr>
        <w:pPrChange w:id="63" w:author="Omar Nawaz" w:date="2018-08-13T14:29:00Z">
          <w:pPr>
            <w:spacing w:line="480" w:lineRule="auto"/>
          </w:pPr>
        </w:pPrChange>
      </w:pPr>
      <w:r w:rsidRPr="000A3708">
        <w:rPr>
          <w:rFonts w:asciiTheme="majorBidi" w:hAnsiTheme="majorBidi" w:cstheme="majorBidi"/>
        </w:rPr>
        <w:t xml:space="preserve">Air pollutants </w:t>
      </w:r>
      <w:ins w:id="64" w:author="Omar Nawaz" w:date="2018-08-13T14:27:00Z">
        <w:r w:rsidR="00D93BD9">
          <w:rPr>
            <w:rFonts w:asciiTheme="majorBidi" w:hAnsiTheme="majorBidi" w:cstheme="majorBidi"/>
          </w:rPr>
          <w:t xml:space="preserve">are </w:t>
        </w:r>
      </w:ins>
      <w:del w:id="65" w:author="Omar Nawaz" w:date="2018-08-13T14:27:00Z">
        <w:r w:rsidRPr="000A3708" w:rsidDel="00D93BD9">
          <w:rPr>
            <w:rFonts w:asciiTheme="majorBidi" w:hAnsiTheme="majorBidi" w:cstheme="majorBidi"/>
          </w:rPr>
          <w:delText xml:space="preserve">have been quantifiably found to be </w:delText>
        </w:r>
      </w:del>
      <w:r w:rsidRPr="000A3708">
        <w:rPr>
          <w:rFonts w:asciiTheme="majorBidi" w:hAnsiTheme="majorBidi" w:cstheme="majorBidi"/>
        </w:rPr>
        <w:t>a leading global mortality risk factor, ranking as the fourth-highest overall</w:t>
      </w:r>
      <w:del w:id="66" w:author="Omar Nawaz" w:date="2018-08-13T10:37:00Z">
        <w:r w:rsidRPr="000A3708" w:rsidDel="00435461">
          <w:rPr>
            <w:rFonts w:asciiTheme="majorBidi" w:hAnsiTheme="majorBidi" w:cstheme="majorBidi"/>
          </w:rPr>
          <w:delText xml:space="preserve"> and the highest envir</w:delText>
        </w:r>
        <w:r w:rsidR="00781B49" w:rsidRPr="000A3708" w:rsidDel="00435461">
          <w:rPr>
            <w:rFonts w:asciiTheme="majorBidi" w:hAnsiTheme="majorBidi" w:cstheme="majorBidi"/>
          </w:rPr>
          <w:delText>onmental</w:delText>
        </w:r>
      </w:del>
      <w:r w:rsidR="00781B49" w:rsidRPr="000A3708">
        <w:rPr>
          <w:rFonts w:asciiTheme="majorBidi" w:hAnsiTheme="majorBidi" w:cstheme="majorBidi"/>
        </w:rPr>
        <w:t xml:space="preserve"> </w:t>
      </w:r>
      <w:del w:id="67" w:author="Omar Nawaz" w:date="2018-08-13T14:28:00Z">
        <w:r w:rsidR="00781B49" w:rsidRPr="000A3708" w:rsidDel="0058302A">
          <w:rPr>
            <w:rFonts w:asciiTheme="majorBidi" w:hAnsiTheme="majorBidi" w:cstheme="majorBidi"/>
          </w:rPr>
          <w:delText xml:space="preserve">risk factor </w:delText>
        </w:r>
      </w:del>
      <w:r w:rsidR="00781B49" w:rsidRPr="000A3708">
        <w:rPr>
          <w:rFonts w:asciiTheme="majorBidi" w:hAnsiTheme="majorBidi" w:cstheme="majorBidi"/>
        </w:rPr>
        <w:t xml:space="preserve">in the </w:t>
      </w:r>
      <w:del w:id="68" w:author="Omar Nawaz" w:date="2018-08-13T14:28:00Z">
        <w:r w:rsidR="00781B49" w:rsidRPr="000A3708" w:rsidDel="0058302A">
          <w:rPr>
            <w:rFonts w:asciiTheme="majorBidi" w:hAnsiTheme="majorBidi" w:cstheme="majorBidi"/>
          </w:rPr>
          <w:delText>2015</w:delText>
        </w:r>
        <w:r w:rsidRPr="000A3708" w:rsidDel="0058302A">
          <w:rPr>
            <w:rFonts w:asciiTheme="majorBidi" w:hAnsiTheme="majorBidi" w:cstheme="majorBidi"/>
          </w:rPr>
          <w:delText xml:space="preserve"> </w:delText>
        </w:r>
      </w:del>
      <w:r w:rsidRPr="000A3708">
        <w:rPr>
          <w:rFonts w:asciiTheme="majorBidi" w:hAnsiTheme="majorBidi" w:cstheme="majorBidi"/>
        </w:rPr>
        <w:t>Global Burden of Disease (GBD) study</w:t>
      </w:r>
      <w:r w:rsidR="00084C19" w:rsidRPr="000A3708">
        <w:rPr>
          <w:rFonts w:asciiTheme="majorBidi" w:hAnsiTheme="majorBidi" w:cstheme="majorBidi"/>
        </w:rPr>
        <w:t xml:space="preserve"> (</w:t>
      </w:r>
      <w:proofErr w:type="spellStart"/>
      <w:r w:rsidR="00084C19" w:rsidRPr="000A3708">
        <w:rPr>
          <w:rFonts w:asciiTheme="majorBidi" w:hAnsiTheme="majorBidi" w:cstheme="majorBidi"/>
        </w:rPr>
        <w:t>Forouzanfar</w:t>
      </w:r>
      <w:proofErr w:type="spellEnd"/>
      <w:r w:rsidR="00084C19" w:rsidRPr="000A3708">
        <w:rPr>
          <w:rFonts w:asciiTheme="majorBidi" w:hAnsiTheme="majorBidi" w:cstheme="majorBidi"/>
        </w:rPr>
        <w:t xml:space="preserve"> et al., 2016</w:t>
      </w:r>
      <w:r w:rsidR="00CA02E6" w:rsidRPr="000A3708">
        <w:rPr>
          <w:rFonts w:asciiTheme="majorBidi" w:hAnsiTheme="majorBidi" w:cstheme="majorBidi"/>
        </w:rPr>
        <w:t>)</w:t>
      </w:r>
      <w:ins w:id="69" w:author="Omar Nawaz" w:date="2018-08-13T14:28:00Z">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ins>
      <w:r w:rsidR="00CA02E6" w:rsidRPr="000A3708">
        <w:rPr>
          <w:rFonts w:asciiTheme="majorBidi" w:hAnsiTheme="majorBidi" w:cstheme="majorBidi"/>
        </w:rPr>
        <w:t>.</w:t>
      </w:r>
      <w:r w:rsidR="00084C19" w:rsidRPr="000A3708">
        <w:rPr>
          <w:rFonts w:asciiTheme="majorBidi" w:hAnsiTheme="majorBidi" w:cstheme="majorBidi"/>
        </w:rPr>
        <w:t xml:space="preserve"> </w:t>
      </w:r>
      <w:del w:id="70" w:author="Omar Nawaz" w:date="2018-08-13T10:37:00Z">
        <w:r w:rsidR="00084C19" w:rsidRPr="000A3708" w:rsidDel="00435461">
          <w:rPr>
            <w:rFonts w:asciiTheme="majorBidi" w:hAnsiTheme="majorBidi" w:cstheme="majorBidi"/>
          </w:rPr>
          <w:delText xml:space="preserve">From GBD data, </w:delText>
        </w:r>
      </w:del>
      <w:ins w:id="71" w:author="Omar Nawaz" w:date="2018-08-13T10:37:00Z">
        <w:r w:rsidR="00435461">
          <w:rPr>
            <w:rFonts w:asciiTheme="majorBidi" w:hAnsiTheme="majorBidi" w:cstheme="majorBidi"/>
          </w:rPr>
          <w:t>GBD e</w:t>
        </w:r>
      </w:ins>
      <w:del w:id="72" w:author="Omar Nawaz" w:date="2018-08-13T10:37:00Z">
        <w:r w:rsidR="00084C19" w:rsidRPr="000A3708" w:rsidDel="00435461">
          <w:rPr>
            <w:rFonts w:asciiTheme="majorBidi" w:hAnsiTheme="majorBidi" w:cstheme="majorBidi"/>
          </w:rPr>
          <w:delText>e</w:delText>
        </w:r>
      </w:del>
      <w:r w:rsidRPr="000A3708">
        <w:rPr>
          <w:rFonts w:asciiTheme="majorBidi" w:hAnsiTheme="majorBidi" w:cstheme="majorBidi"/>
        </w:rPr>
        <w:t>stimations</w:t>
      </w:r>
      <w:del w:id="73" w:author="Omar Nawaz" w:date="2018-08-13T14:28:00Z">
        <w:r w:rsidRPr="000A3708" w:rsidDel="0058302A">
          <w:rPr>
            <w:rFonts w:asciiTheme="majorBidi" w:hAnsiTheme="majorBidi" w:cstheme="majorBidi"/>
          </w:rPr>
          <w:delText xml:space="preserve"> for </w:delText>
        </w:r>
      </w:del>
      <w:del w:id="74" w:author="Omar Nawaz" w:date="2018-08-13T10:37:00Z">
        <w:r w:rsidRPr="000A3708" w:rsidDel="00435461">
          <w:rPr>
            <w:rFonts w:asciiTheme="majorBidi" w:hAnsiTheme="majorBidi" w:cstheme="majorBidi"/>
          </w:rPr>
          <w:delText xml:space="preserve">the year </w:delText>
        </w:r>
      </w:del>
      <w:del w:id="75" w:author="Omar Nawaz" w:date="2018-08-13T14:28:00Z">
        <w:r w:rsidRPr="000A3708" w:rsidDel="0058302A">
          <w:rPr>
            <w:rFonts w:asciiTheme="majorBidi" w:hAnsiTheme="majorBidi" w:cstheme="majorBidi"/>
          </w:rPr>
          <w:delText>2015</w:delText>
        </w:r>
      </w:del>
      <w:r w:rsidRPr="000A3708">
        <w:rPr>
          <w:rFonts w:asciiTheme="majorBidi" w:hAnsiTheme="majorBidi" w:cstheme="majorBidi"/>
        </w:rPr>
        <w:t xml:space="preserve"> (Cohen et al. 2017) found that exposure to ambient </w:t>
      </w:r>
      <w:r w:rsidR="00B25F84" w:rsidRPr="000A3708">
        <w:rPr>
          <w:rFonts w:asciiTheme="majorBidi" w:hAnsiTheme="majorBidi" w:cstheme="majorBidi"/>
        </w:rPr>
        <w:t xml:space="preserve">fine </w:t>
      </w:r>
      <w:r w:rsidRPr="000A3708">
        <w:rPr>
          <w:rFonts w:asciiTheme="majorBidi" w:hAnsiTheme="majorBidi" w:cstheme="majorBidi"/>
        </w:rPr>
        <w:t xml:space="preserve">particulate matter (particulates smaller than 2.5 </w:t>
      </w:r>
      <w:r w:rsidRPr="000A3708">
        <w:rPr>
          <w:rFonts w:asciiTheme="majorBidi" w:hAnsiTheme="majorBidi" w:cstheme="majorBidi"/>
        </w:rPr>
        <w:sym w:font="Symbol" w:char="F06D"/>
      </w:r>
      <w:r w:rsidRPr="000A3708">
        <w:rPr>
          <w:rFonts w:asciiTheme="majorBidi" w:hAnsiTheme="majorBidi" w:cstheme="majorBidi"/>
        </w:rPr>
        <w:t>m, PM</w:t>
      </w:r>
      <w:r w:rsidRPr="000A3708">
        <w:rPr>
          <w:rFonts w:asciiTheme="majorBidi" w:hAnsiTheme="majorBidi" w:cstheme="majorBidi"/>
          <w:vertAlign w:val="subscript"/>
        </w:rPr>
        <w:t>2.5</w:t>
      </w:r>
      <w:r w:rsidRPr="000A3708">
        <w:rPr>
          <w:rFonts w:asciiTheme="majorBidi" w:hAnsiTheme="majorBidi" w:cstheme="majorBidi"/>
        </w:rPr>
        <w:t xml:space="preserve">) resulted in </w:t>
      </w:r>
      <w:del w:id="76" w:author="Omar Nawaz" w:date="2018-08-13T10:35:00Z">
        <w:r w:rsidRPr="000A3708" w:rsidDel="00B36E76">
          <w:rPr>
            <w:rFonts w:asciiTheme="majorBidi" w:hAnsiTheme="majorBidi" w:cstheme="majorBidi"/>
          </w:rPr>
          <w:delText xml:space="preserve">approximately </w:delText>
        </w:r>
      </w:del>
      <w:r w:rsidRPr="000A3708">
        <w:rPr>
          <w:rFonts w:asciiTheme="majorBidi" w:hAnsiTheme="majorBidi" w:cstheme="majorBidi"/>
        </w:rPr>
        <w:t>88,400 (</w:t>
      </w:r>
      <w:ins w:id="77" w:author="Omar Nawaz" w:date="2018-08-13T10:37:00Z">
        <w:r w:rsidR="00435461">
          <w:rPr>
            <w:rFonts w:asciiTheme="majorBidi" w:hAnsiTheme="majorBidi" w:cstheme="majorBidi"/>
          </w:rPr>
          <w:t xml:space="preserve">95% confidence interval (CI), </w:t>
        </w:r>
      </w:ins>
      <w:r w:rsidRPr="000A3708">
        <w:rPr>
          <w:rFonts w:asciiTheme="majorBidi" w:hAnsiTheme="majorBidi" w:cstheme="majorBidi"/>
        </w:rPr>
        <w:t>66,800-115,000)</w:t>
      </w:r>
      <w:r w:rsidR="00CA02E6" w:rsidRPr="000A3708">
        <w:rPr>
          <w:rFonts w:asciiTheme="majorBidi" w:hAnsiTheme="majorBidi" w:cstheme="majorBidi"/>
        </w:rPr>
        <w:t xml:space="preserve"> </w:t>
      </w:r>
      <w:r w:rsidR="000B701E" w:rsidRPr="000A3708">
        <w:rPr>
          <w:rFonts w:asciiTheme="majorBidi" w:hAnsiTheme="majorBidi" w:cstheme="majorBidi"/>
        </w:rPr>
        <w:t xml:space="preserve">premature </w:t>
      </w:r>
      <w:r w:rsidRPr="000A3708">
        <w:rPr>
          <w:rFonts w:asciiTheme="majorBidi" w:hAnsiTheme="majorBidi" w:cstheme="majorBidi"/>
        </w:rPr>
        <w:t>deaths in the United States (US)</w:t>
      </w:r>
      <w:r w:rsidR="00DE6B48" w:rsidRPr="000A3708">
        <w:rPr>
          <w:rFonts w:asciiTheme="majorBidi" w:hAnsiTheme="majorBidi" w:cstheme="majorBidi"/>
        </w:rPr>
        <w:t xml:space="preserve"> from Ischemic Heart Disease (IHD), Stroke (STROKE), Chronic Obstruct</w:t>
      </w:r>
      <w:r w:rsidR="00084C19" w:rsidRPr="000A3708">
        <w:rPr>
          <w:rFonts w:asciiTheme="majorBidi" w:hAnsiTheme="majorBidi" w:cstheme="majorBidi"/>
        </w:rPr>
        <w:t>ive Pulmonary Disease (COPD),</w:t>
      </w:r>
      <w:r w:rsidR="00DE6B48" w:rsidRPr="000A3708">
        <w:rPr>
          <w:rFonts w:asciiTheme="majorBidi" w:hAnsiTheme="majorBidi" w:cstheme="majorBidi"/>
        </w:rPr>
        <w:t xml:space="preserve"> Lung Cancer (LC)</w:t>
      </w:r>
      <w:r w:rsidR="00084C19" w:rsidRPr="000A3708">
        <w:rPr>
          <w:rFonts w:asciiTheme="majorBidi" w:hAnsiTheme="majorBidi" w:cstheme="majorBidi"/>
        </w:rPr>
        <w:t xml:space="preserve"> and Lower Respiratory </w:t>
      </w:r>
      <w:del w:id="78" w:author="Omar Nawaz" w:date="2018-08-13T10:36:00Z">
        <w:r w:rsidR="00084C19" w:rsidRPr="000A3708" w:rsidDel="00B36E76">
          <w:rPr>
            <w:rFonts w:asciiTheme="majorBidi" w:hAnsiTheme="majorBidi" w:cstheme="majorBidi"/>
          </w:rPr>
          <w:delText>Ilness</w:delText>
        </w:r>
      </w:del>
      <w:ins w:id="79" w:author="Omar Nawaz" w:date="2018-08-13T10:36:00Z">
        <w:r w:rsidR="00B36E76" w:rsidRPr="000A3708">
          <w:rPr>
            <w:rFonts w:asciiTheme="majorBidi" w:hAnsiTheme="majorBidi" w:cstheme="majorBidi"/>
          </w:rPr>
          <w:t>Illness</w:t>
        </w:r>
      </w:ins>
      <w:ins w:id="80" w:author="Omar Nawaz" w:date="2018-08-13T10:35:00Z">
        <w:r w:rsidR="00B36E76">
          <w:rPr>
            <w:rFonts w:asciiTheme="majorBidi" w:hAnsiTheme="majorBidi" w:cstheme="majorBidi"/>
          </w:rPr>
          <w:t xml:space="preserve"> (LRI)</w:t>
        </w:r>
      </w:ins>
      <w:ins w:id="81" w:author="Omar Nawaz" w:date="2018-08-13T14:28:00Z">
        <w:r w:rsidR="0058302A">
          <w:rPr>
            <w:rFonts w:asciiTheme="majorBidi" w:hAnsiTheme="majorBidi" w:cstheme="majorBidi"/>
          </w:rPr>
          <w:t xml:space="preserve"> in </w:t>
        </w:r>
        <w:r w:rsidR="0058302A" w:rsidRPr="000A3708">
          <w:rPr>
            <w:rFonts w:asciiTheme="majorBidi" w:hAnsiTheme="majorBidi" w:cstheme="majorBidi"/>
          </w:rPr>
          <w:t>2</w:t>
        </w:r>
        <w:r w:rsidR="0058302A">
          <w:rPr>
            <w:rFonts w:asciiTheme="majorBidi" w:hAnsiTheme="majorBidi" w:cstheme="majorBidi"/>
          </w:rPr>
          <w:t>015</w:t>
        </w:r>
      </w:ins>
      <w:r w:rsidR="00084C19" w:rsidRPr="000A3708">
        <w:rPr>
          <w:rFonts w:asciiTheme="majorBidi" w:hAnsiTheme="majorBidi" w:cstheme="majorBidi"/>
        </w:rPr>
        <w:t>.</w:t>
      </w:r>
      <w:r w:rsidRPr="000A3708">
        <w:rPr>
          <w:rFonts w:asciiTheme="majorBidi" w:hAnsiTheme="majorBidi" w:cstheme="majorBidi"/>
        </w:rPr>
        <w:t xml:space="preserve"> Similarly, exposure to ozone (O</w:t>
      </w:r>
      <w:r w:rsidRPr="000A3708">
        <w:rPr>
          <w:rFonts w:asciiTheme="majorBidi" w:hAnsiTheme="majorBidi" w:cstheme="majorBidi"/>
          <w:vertAlign w:val="subscript"/>
        </w:rPr>
        <w:t>3</w:t>
      </w:r>
      <w:r w:rsidRPr="000A3708">
        <w:rPr>
          <w:rFonts w:asciiTheme="majorBidi" w:hAnsiTheme="majorBidi" w:cstheme="majorBidi"/>
        </w:rPr>
        <w:t>) was responsible for 11,700 (4,400-19,600) deaths</w:t>
      </w:r>
      <w:r w:rsidR="00DE6B48" w:rsidRPr="000A3708">
        <w:rPr>
          <w:rFonts w:asciiTheme="majorBidi" w:hAnsiTheme="majorBidi" w:cstheme="majorBidi"/>
        </w:rPr>
        <w:t xml:space="preserve"> from respiratory diseases (RESP)</w:t>
      </w:r>
      <w:r w:rsidR="00B25F84" w:rsidRPr="000A3708">
        <w:rPr>
          <w:rFonts w:asciiTheme="majorBidi" w:hAnsiTheme="majorBidi" w:cstheme="majorBidi"/>
        </w:rPr>
        <w:t>,</w:t>
      </w:r>
      <w:r w:rsidR="00DE6B48" w:rsidRPr="000A3708">
        <w:rPr>
          <w:rFonts w:asciiTheme="majorBidi" w:hAnsiTheme="majorBidi" w:cstheme="majorBidi"/>
        </w:rPr>
        <w:t xml:space="preserve"> of which COPD is a subset</w:t>
      </w:r>
      <w:r w:rsidR="00C82E13">
        <w:rPr>
          <w:rFonts w:asciiTheme="majorBidi" w:hAnsiTheme="majorBidi" w:cstheme="majorBidi"/>
        </w:rPr>
        <w:t>.</w:t>
      </w:r>
      <w:ins w:id="82" w:author="Omar Nawaz" w:date="2018-08-13T10:41:00Z">
        <w:r w:rsidR="00435461">
          <w:rPr>
            <w:rFonts w:asciiTheme="majorBidi" w:hAnsiTheme="majorBidi" w:cstheme="majorBidi"/>
          </w:rPr>
          <w:t xml:space="preserve"> </w:t>
        </w:r>
      </w:ins>
      <w:ins w:id="83" w:author="Omar Nawaz" w:date="2018-08-13T10:43:00Z">
        <w:r w:rsidR="00435461">
          <w:rPr>
            <w:rFonts w:asciiTheme="majorBidi" w:hAnsiTheme="majorBidi" w:cstheme="majorBidi"/>
          </w:rPr>
          <w:t xml:space="preserve">Air-pollution related mortality is still a major contributor to </w:t>
        </w:r>
      </w:ins>
      <w:ins w:id="84" w:author="Omar Nawaz" w:date="2018-08-13T10:44:00Z">
        <w:r w:rsidR="00435461">
          <w:rPr>
            <w:rFonts w:asciiTheme="majorBidi" w:hAnsiTheme="majorBidi" w:cstheme="majorBidi"/>
          </w:rPr>
          <w:t xml:space="preserve">overall </w:t>
        </w:r>
      </w:ins>
      <w:ins w:id="85" w:author="Omar Nawaz" w:date="2018-08-13T10:43:00Z">
        <w:r w:rsidR="00435461">
          <w:rPr>
            <w:rFonts w:asciiTheme="majorBidi" w:hAnsiTheme="majorBidi" w:cstheme="majorBidi"/>
          </w:rPr>
          <w:t>premature mortalit</w:t>
        </w:r>
      </w:ins>
      <w:ins w:id="86" w:author="Omar Nawaz" w:date="2018-08-13T10:44:00Z">
        <w:r w:rsidR="00435461">
          <w:rPr>
            <w:rFonts w:asciiTheme="majorBidi" w:hAnsiTheme="majorBidi" w:cstheme="majorBidi"/>
          </w:rPr>
          <w:t>y in the US</w:t>
        </w:r>
      </w:ins>
      <w:ins w:id="87" w:author="Omar Nawaz" w:date="2018-08-13T10:43:00Z">
        <w:r w:rsidR="00435461">
          <w:rPr>
            <w:rFonts w:asciiTheme="majorBidi" w:hAnsiTheme="majorBidi" w:cstheme="majorBidi"/>
          </w:rPr>
          <w:t>, though i</w:t>
        </w:r>
      </w:ins>
      <w:ins w:id="88" w:author="Omar Nawaz" w:date="2018-08-13T10:44:00Z">
        <w:r w:rsidR="00435461">
          <w:rPr>
            <w:rFonts w:asciiTheme="majorBidi" w:hAnsiTheme="majorBidi" w:cstheme="majorBidi"/>
          </w:rPr>
          <w:t xml:space="preserve">t ranks slightly lower when compared against global </w:t>
        </w:r>
      </w:ins>
      <w:ins w:id="89" w:author="Omar Nawaz" w:date="2018-08-13T14:29:00Z">
        <w:r w:rsidR="0058302A">
          <w:rPr>
            <w:rFonts w:asciiTheme="majorBidi" w:hAnsiTheme="majorBidi" w:cstheme="majorBidi"/>
          </w:rPr>
          <w:t>rankings</w:t>
        </w:r>
      </w:ins>
      <w:ins w:id="90" w:author="Omar Nawaz" w:date="2018-08-13T10:44:00Z">
        <w:r w:rsidR="00435461">
          <w:rPr>
            <w:rFonts w:asciiTheme="majorBidi" w:hAnsiTheme="majorBidi" w:cstheme="majorBidi"/>
          </w:rPr>
          <w:t xml:space="preserve">. </w:t>
        </w:r>
      </w:ins>
      <w:ins w:id="91" w:author="Omar Nawaz" w:date="2018-08-13T10:39:00Z">
        <w:r w:rsidR="00435461">
          <w:rPr>
            <w:rFonts w:asciiTheme="majorBidi" w:hAnsiTheme="majorBidi" w:cstheme="majorBidi"/>
          </w:rPr>
          <w:t xml:space="preserve"> In the United States Burden of Disease (USBD) study (Murry et al. </w:t>
        </w:r>
      </w:ins>
      <w:ins w:id="92" w:author="Omar Nawaz" w:date="2018-08-13T10:40:00Z">
        <w:r w:rsidR="00435461" w:rsidRPr="003D7226">
          <w:rPr>
            <w:rFonts w:asciiTheme="majorBidi" w:hAnsiTheme="majorBidi" w:cstheme="majorBidi"/>
          </w:rPr>
          <w:t>2</w:t>
        </w:r>
        <w:r w:rsidR="00435461">
          <w:rPr>
            <w:rFonts w:asciiTheme="majorBidi" w:hAnsiTheme="majorBidi" w:cstheme="majorBidi"/>
          </w:rPr>
          <w:t>013) PM</w:t>
        </w:r>
        <w:r w:rsidR="00435461" w:rsidRPr="00435461">
          <w:rPr>
            <w:rFonts w:asciiTheme="majorBidi" w:hAnsiTheme="majorBidi" w:cstheme="majorBidi"/>
            <w:vertAlign w:val="subscript"/>
            <w:rPrChange w:id="93" w:author="Omar Nawaz" w:date="2018-08-13T10:40:00Z">
              <w:rPr>
                <w:rFonts w:asciiTheme="majorBidi" w:hAnsiTheme="majorBidi" w:cstheme="majorBidi"/>
              </w:rPr>
            </w:rPrChange>
          </w:rPr>
          <w:t>2.5</w:t>
        </w:r>
        <w:r w:rsidR="00435461">
          <w:rPr>
            <w:rFonts w:asciiTheme="majorBidi" w:hAnsiTheme="majorBidi" w:cstheme="majorBidi"/>
          </w:rPr>
          <w:t xml:space="preserve"> and O</w:t>
        </w:r>
        <w:r w:rsidR="00435461">
          <w:rPr>
            <w:rFonts w:asciiTheme="majorBidi" w:hAnsiTheme="majorBidi" w:cstheme="majorBidi"/>
            <w:vertAlign w:val="subscript"/>
          </w:rPr>
          <w:t>3</w:t>
        </w:r>
        <w:r w:rsidR="00435461">
          <w:rPr>
            <w:rFonts w:asciiTheme="majorBidi" w:hAnsiTheme="majorBidi" w:cstheme="majorBidi"/>
          </w:rPr>
          <w:t xml:space="preserve"> were ranked as the 8</w:t>
        </w:r>
        <w:r w:rsidR="00435461">
          <w:rPr>
            <w:rFonts w:asciiTheme="majorBidi" w:hAnsiTheme="majorBidi" w:cstheme="majorBidi"/>
            <w:vertAlign w:val="superscript"/>
          </w:rPr>
          <w:t>th</w:t>
        </w:r>
        <w:r w:rsidR="00435461">
          <w:rPr>
            <w:rFonts w:asciiTheme="majorBidi" w:hAnsiTheme="majorBidi" w:cstheme="majorBidi"/>
          </w:rPr>
          <w:t xml:space="preserve"> and 15</w:t>
        </w:r>
        <w:r w:rsidR="00435461">
          <w:rPr>
            <w:rFonts w:asciiTheme="majorBidi" w:hAnsiTheme="majorBidi" w:cstheme="majorBidi"/>
            <w:vertAlign w:val="superscript"/>
          </w:rPr>
          <w:t>th</w:t>
        </w:r>
      </w:ins>
      <w:ins w:id="94" w:author="Omar Nawaz" w:date="2018-08-13T10:41:00Z">
        <w:r w:rsidR="00435461">
          <w:rPr>
            <w:rFonts w:asciiTheme="majorBidi" w:hAnsiTheme="majorBidi" w:cstheme="majorBidi"/>
          </w:rPr>
          <w:t xml:space="preserve"> risk factors for premature death in </w:t>
        </w:r>
        <w:r w:rsidR="00435461" w:rsidRPr="003D7226">
          <w:rPr>
            <w:rFonts w:asciiTheme="majorBidi" w:hAnsiTheme="majorBidi" w:cstheme="majorBidi"/>
          </w:rPr>
          <w:t>2</w:t>
        </w:r>
        <w:r w:rsidR="00435461">
          <w:rPr>
            <w:rFonts w:asciiTheme="majorBidi" w:hAnsiTheme="majorBidi" w:cstheme="majorBidi"/>
          </w:rPr>
          <w:t>010</w:t>
        </w:r>
      </w:ins>
      <w:ins w:id="95" w:author="Omar Nawaz" w:date="2018-08-13T10:42:00Z">
        <w:r w:rsidR="00435461">
          <w:rPr>
            <w:rFonts w:asciiTheme="majorBidi" w:hAnsiTheme="majorBidi" w:cstheme="majorBidi"/>
          </w:rPr>
          <w:t>.</w:t>
        </w:r>
      </w:ins>
    </w:p>
    <w:p w14:paraId="2F0640EB" w14:textId="77777777" w:rsidR="00C74313" w:rsidRPr="00435461" w:rsidRDefault="00C74313" w:rsidP="00435461">
      <w:pPr>
        <w:spacing w:line="480" w:lineRule="auto"/>
        <w:ind w:firstLine="720"/>
        <w:rPr>
          <w:ins w:id="96" w:author="Omar Nawaz" w:date="2018-08-13T10:49:00Z"/>
          <w:rFonts w:asciiTheme="majorBidi" w:hAnsiTheme="majorBidi" w:cstheme="majorBidi"/>
        </w:rPr>
      </w:pPr>
    </w:p>
    <w:p w14:paraId="1BE13C97" w14:textId="5C1C19DA" w:rsidR="008960E7" w:rsidRDefault="00672CB1">
      <w:pPr>
        <w:spacing w:line="480" w:lineRule="auto"/>
        <w:ind w:firstLine="720"/>
        <w:rPr>
          <w:ins w:id="97" w:author="Omar Nawaz" w:date="2018-08-13T10:54:00Z"/>
          <w:rFonts w:asciiTheme="majorBidi" w:hAnsiTheme="majorBidi" w:cstheme="majorBidi"/>
        </w:rPr>
      </w:pPr>
      <w:r w:rsidRPr="000A3708">
        <w:rPr>
          <w:rFonts w:asciiTheme="majorBidi" w:hAnsiTheme="majorBidi" w:cstheme="majorBidi"/>
        </w:rPr>
        <w:t>In the last three decades, decreases in the s</w:t>
      </w:r>
      <w:r w:rsidR="00CA02E6" w:rsidRPr="000A3708">
        <w:rPr>
          <w:rFonts w:asciiTheme="majorBidi" w:hAnsiTheme="majorBidi" w:cstheme="majorBidi"/>
        </w:rPr>
        <w:t xml:space="preserve">ix </w:t>
      </w:r>
      <w:r w:rsidRPr="000A3708">
        <w:rPr>
          <w:rFonts w:asciiTheme="majorBidi" w:hAnsiTheme="majorBidi" w:cstheme="majorBidi"/>
        </w:rPr>
        <w:t xml:space="preserve">criteria air pollutants regulated by the Environmental Protection Agency (EPA) have been recorded. These criteria air pollutants are some of the most harmful to human health and the environment and are a good metric for general trends in air quality. </w:t>
      </w:r>
      <w:r w:rsidR="00DE6B48" w:rsidRPr="000A3708">
        <w:rPr>
          <w:rFonts w:asciiTheme="majorBidi" w:hAnsiTheme="majorBidi" w:cstheme="majorBidi"/>
        </w:rPr>
        <w:t xml:space="preserve">From </w:t>
      </w:r>
      <w:r w:rsidRPr="000A3708">
        <w:rPr>
          <w:rFonts w:asciiTheme="majorBidi" w:hAnsiTheme="majorBidi" w:cstheme="majorBidi"/>
        </w:rPr>
        <w:t>1990</w:t>
      </w:r>
      <w:r w:rsidR="00DE6B48" w:rsidRPr="000A3708">
        <w:rPr>
          <w:rFonts w:asciiTheme="majorBidi" w:hAnsiTheme="majorBidi" w:cstheme="majorBidi"/>
        </w:rPr>
        <w:t xml:space="preserve"> to </w:t>
      </w:r>
      <w:r w:rsidR="00651F72" w:rsidRPr="000A3708">
        <w:rPr>
          <w:rFonts w:asciiTheme="majorBidi" w:hAnsiTheme="majorBidi" w:cstheme="majorBidi"/>
        </w:rPr>
        <w:t>2010</w:t>
      </w:r>
      <w:r w:rsidRPr="000A3708">
        <w:rPr>
          <w:rFonts w:asciiTheme="majorBidi" w:hAnsiTheme="majorBidi" w:cstheme="majorBidi"/>
        </w:rPr>
        <w:t xml:space="preserve">, </w:t>
      </w:r>
      <w:r w:rsidR="00084C19" w:rsidRPr="000A3708">
        <w:rPr>
          <w:rFonts w:asciiTheme="majorBidi" w:hAnsiTheme="majorBidi" w:cstheme="majorBidi"/>
        </w:rPr>
        <w:t xml:space="preserve">concentrations </w:t>
      </w:r>
      <w:r w:rsidR="00B25F84" w:rsidRPr="000A3708">
        <w:rPr>
          <w:rFonts w:asciiTheme="majorBidi" w:hAnsiTheme="majorBidi" w:cstheme="majorBidi"/>
        </w:rPr>
        <w:t xml:space="preserve">of </w:t>
      </w:r>
      <w:r w:rsidR="00C5531F" w:rsidRPr="000A3708">
        <w:rPr>
          <w:rFonts w:asciiTheme="majorBidi" w:hAnsiTheme="majorBidi" w:cstheme="majorBidi"/>
        </w:rPr>
        <w:t>l</w:t>
      </w:r>
      <w:r w:rsidRPr="000A3708">
        <w:rPr>
          <w:rFonts w:asciiTheme="majorBidi" w:hAnsiTheme="majorBidi" w:cstheme="majorBidi"/>
        </w:rPr>
        <w:t>ead (P</w:t>
      </w:r>
      <w:r w:rsidR="00DE6B48" w:rsidRPr="000A3708">
        <w:rPr>
          <w:rFonts w:asciiTheme="majorBidi" w:hAnsiTheme="majorBidi" w:cstheme="majorBidi"/>
        </w:rPr>
        <w:t>b</w:t>
      </w:r>
      <w:r w:rsidRPr="000A3708">
        <w:rPr>
          <w:rFonts w:asciiTheme="majorBidi" w:hAnsiTheme="majorBidi" w:cstheme="majorBidi"/>
        </w:rPr>
        <w:t xml:space="preserve">), </w:t>
      </w:r>
      <w:r w:rsidR="00C5531F" w:rsidRPr="000A3708">
        <w:rPr>
          <w:rFonts w:asciiTheme="majorBidi" w:hAnsiTheme="majorBidi" w:cstheme="majorBidi"/>
        </w:rPr>
        <w:t>c</w:t>
      </w:r>
      <w:r w:rsidRPr="000A3708">
        <w:rPr>
          <w:rFonts w:asciiTheme="majorBidi" w:hAnsiTheme="majorBidi" w:cstheme="majorBidi"/>
        </w:rPr>
        <w:t xml:space="preserve">arbon </w:t>
      </w:r>
      <w:r w:rsidR="00C5531F" w:rsidRPr="000A3708">
        <w:rPr>
          <w:rFonts w:asciiTheme="majorBidi" w:hAnsiTheme="majorBidi" w:cstheme="majorBidi"/>
        </w:rPr>
        <w:t>m</w:t>
      </w:r>
      <w:r w:rsidRPr="000A3708">
        <w:rPr>
          <w:rFonts w:asciiTheme="majorBidi" w:hAnsiTheme="majorBidi" w:cstheme="majorBidi"/>
        </w:rPr>
        <w:t xml:space="preserve">onoxide (CO), </w:t>
      </w:r>
      <w:r w:rsidR="00C5531F" w:rsidRPr="000A3708">
        <w:rPr>
          <w:rFonts w:asciiTheme="majorBidi" w:hAnsiTheme="majorBidi" w:cstheme="majorBidi"/>
        </w:rPr>
        <w:t>n</w:t>
      </w:r>
      <w:r w:rsidRPr="000A3708">
        <w:rPr>
          <w:rFonts w:asciiTheme="majorBidi" w:hAnsiTheme="majorBidi" w:cstheme="majorBidi"/>
        </w:rPr>
        <w:t xml:space="preserve">itrogen </w:t>
      </w:r>
      <w:r w:rsidR="00C5531F" w:rsidRPr="000A3708">
        <w:rPr>
          <w:rFonts w:asciiTheme="majorBidi" w:hAnsiTheme="majorBidi" w:cstheme="majorBidi"/>
        </w:rPr>
        <w:t>d</w:t>
      </w:r>
      <w:r w:rsidRPr="000A3708">
        <w:rPr>
          <w:rFonts w:asciiTheme="majorBidi" w:hAnsiTheme="majorBidi" w:cstheme="majorBidi"/>
        </w:rPr>
        <w:t>ioxide (NO</w:t>
      </w:r>
      <w:r w:rsidRPr="000A3708">
        <w:rPr>
          <w:rFonts w:asciiTheme="majorBidi" w:hAnsiTheme="majorBidi" w:cstheme="majorBidi"/>
          <w:vertAlign w:val="subscript"/>
        </w:rPr>
        <w:t>2</w:t>
      </w:r>
      <w:r w:rsidRPr="000A3708">
        <w:rPr>
          <w:rFonts w:asciiTheme="majorBidi" w:hAnsiTheme="majorBidi" w:cstheme="majorBidi"/>
        </w:rPr>
        <w:t xml:space="preserve">), </w:t>
      </w:r>
      <w:r w:rsidR="00C5531F" w:rsidRPr="000A3708">
        <w:rPr>
          <w:rFonts w:asciiTheme="majorBidi" w:hAnsiTheme="majorBidi" w:cstheme="majorBidi"/>
        </w:rPr>
        <w:t>s</w:t>
      </w:r>
      <w:r w:rsidRPr="000A3708">
        <w:rPr>
          <w:rFonts w:asciiTheme="majorBidi" w:hAnsiTheme="majorBidi" w:cstheme="majorBidi"/>
        </w:rPr>
        <w:t xml:space="preserve">ulfur </w:t>
      </w:r>
      <w:r w:rsidR="00C5531F" w:rsidRPr="000A3708">
        <w:rPr>
          <w:rFonts w:asciiTheme="majorBidi" w:hAnsiTheme="majorBidi" w:cstheme="majorBidi"/>
        </w:rPr>
        <w:t>d</w:t>
      </w:r>
      <w:r w:rsidRPr="000A3708">
        <w:rPr>
          <w:rFonts w:asciiTheme="majorBidi" w:hAnsiTheme="majorBidi" w:cstheme="majorBidi"/>
        </w:rPr>
        <w:t>ioxide (SO</w:t>
      </w:r>
      <w:r w:rsidRPr="000A3708">
        <w:rPr>
          <w:rFonts w:asciiTheme="majorBidi" w:hAnsiTheme="majorBidi" w:cstheme="majorBidi"/>
          <w:vertAlign w:val="subscript"/>
        </w:rPr>
        <w:t>2</w:t>
      </w:r>
      <w:r w:rsidRPr="000A3708">
        <w:rPr>
          <w:rFonts w:asciiTheme="majorBidi" w:hAnsiTheme="majorBidi" w:cstheme="majorBidi"/>
        </w:rPr>
        <w:t>), 8-hour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have decreased 99%, 77%, 56%, 85%, 22% and 42% </w:t>
      </w:r>
      <w:r w:rsidR="00DE6B48" w:rsidRPr="000A3708">
        <w:rPr>
          <w:rFonts w:asciiTheme="majorBidi" w:hAnsiTheme="majorBidi" w:cstheme="majorBidi"/>
        </w:rPr>
        <w:t xml:space="preserve">(EPA, </w:t>
      </w:r>
      <w:r w:rsidR="008F67C8" w:rsidRPr="000A3708">
        <w:rPr>
          <w:rFonts w:asciiTheme="majorBidi" w:hAnsiTheme="majorBidi" w:cstheme="majorBidi"/>
        </w:rPr>
        <w:t>2017</w:t>
      </w:r>
      <w:r w:rsidR="00DE6B48" w:rsidRPr="000A3708">
        <w:rPr>
          <w:rFonts w:asciiTheme="majorBidi" w:hAnsiTheme="majorBidi" w:cstheme="majorBidi"/>
        </w:rPr>
        <w:t>)</w:t>
      </w:r>
      <w:r w:rsidRPr="000A3708">
        <w:rPr>
          <w:rFonts w:asciiTheme="majorBidi" w:hAnsiTheme="majorBidi" w:cstheme="majorBidi"/>
        </w:rPr>
        <w:t xml:space="preserve">. These decreases in </w:t>
      </w:r>
      <w:r w:rsidR="00084C19" w:rsidRPr="000A3708">
        <w:rPr>
          <w:rFonts w:asciiTheme="majorBidi" w:hAnsiTheme="majorBidi" w:cstheme="majorBidi"/>
        </w:rPr>
        <w:t>concentrations</w:t>
      </w:r>
      <w:r w:rsidRPr="000A3708">
        <w:rPr>
          <w:rFonts w:asciiTheme="majorBidi" w:hAnsiTheme="majorBidi" w:cstheme="majorBidi"/>
        </w:rPr>
        <w:t>, especially those of O</w:t>
      </w:r>
      <w:r w:rsidRPr="000A3708">
        <w:rPr>
          <w:rFonts w:asciiTheme="majorBidi" w:hAnsiTheme="majorBidi" w:cstheme="majorBidi"/>
          <w:vertAlign w:val="subscript"/>
        </w:rPr>
        <w:t>3</w:t>
      </w:r>
      <w:r w:rsidRPr="000A3708">
        <w:rPr>
          <w:rFonts w:asciiTheme="majorBidi" w:hAnsiTheme="majorBidi" w:cstheme="majorBidi"/>
        </w:rPr>
        <w:t xml:space="preserve"> and PM</w:t>
      </w:r>
      <w:r w:rsidRPr="000A3708">
        <w:rPr>
          <w:rFonts w:asciiTheme="majorBidi" w:hAnsiTheme="majorBidi" w:cstheme="majorBidi"/>
          <w:vertAlign w:val="subscript"/>
        </w:rPr>
        <w:t>2.5</w:t>
      </w:r>
      <w:r w:rsidRPr="000A3708">
        <w:rPr>
          <w:rFonts w:asciiTheme="majorBidi" w:hAnsiTheme="majorBidi" w:cstheme="majorBidi"/>
        </w:rPr>
        <w:t xml:space="preserve">, are expected to have resulted in significant health improvements within the US. </w:t>
      </w:r>
      <w:del w:id="98" w:author="Omar Nawaz" w:date="2018-08-13T10:46:00Z">
        <w:r w:rsidR="00EA31D3" w:rsidRPr="000A3708" w:rsidDel="00435461">
          <w:rPr>
            <w:rFonts w:asciiTheme="majorBidi" w:hAnsiTheme="majorBidi" w:cstheme="majorBidi"/>
          </w:rPr>
          <w:delText xml:space="preserve">These </w:delText>
        </w:r>
      </w:del>
      <w:ins w:id="99" w:author="Omar Nawaz" w:date="2018-08-13T10:46:00Z">
        <w:r w:rsidR="00435461">
          <w:rPr>
            <w:rFonts w:asciiTheme="majorBidi" w:hAnsiTheme="majorBidi" w:cstheme="majorBidi"/>
          </w:rPr>
          <w:t>C</w:t>
        </w:r>
      </w:ins>
      <w:del w:id="100" w:author="Omar Nawaz" w:date="2018-08-13T10:46:00Z">
        <w:r w:rsidR="00EA31D3" w:rsidRPr="000A3708" w:rsidDel="00435461">
          <w:rPr>
            <w:rFonts w:asciiTheme="majorBidi" w:hAnsiTheme="majorBidi" w:cstheme="majorBidi"/>
          </w:rPr>
          <w:delText>c</w:delText>
        </w:r>
      </w:del>
      <w:r w:rsidRPr="000A3708">
        <w:rPr>
          <w:rFonts w:asciiTheme="majorBidi" w:hAnsiTheme="majorBidi" w:cstheme="majorBidi"/>
        </w:rPr>
        <w:t>hanges in air quality are rooted largely in the introduction, implementation</w:t>
      </w:r>
      <w:r w:rsidR="00DE6B48" w:rsidRPr="000A3708">
        <w:rPr>
          <w:rFonts w:asciiTheme="majorBidi" w:hAnsiTheme="majorBidi" w:cstheme="majorBidi"/>
        </w:rPr>
        <w:t>,</w:t>
      </w:r>
      <w:r w:rsidRPr="000A3708">
        <w:rPr>
          <w:rFonts w:asciiTheme="majorBidi" w:hAnsiTheme="majorBidi" w:cstheme="majorBidi"/>
        </w:rPr>
        <w:t xml:space="preserve"> and </w:t>
      </w:r>
      <w:r w:rsidR="00DE6B48" w:rsidRPr="000A3708">
        <w:rPr>
          <w:rFonts w:asciiTheme="majorBidi" w:hAnsiTheme="majorBidi" w:cstheme="majorBidi"/>
        </w:rPr>
        <w:t xml:space="preserve">improvement </w:t>
      </w:r>
      <w:r w:rsidRPr="000A3708">
        <w:rPr>
          <w:rFonts w:asciiTheme="majorBidi" w:hAnsiTheme="majorBidi" w:cstheme="majorBidi"/>
        </w:rPr>
        <w:t xml:space="preserve">of air quality standards and regulations. Particularly of note are the 1990 Clean Air Act (CAA) </w:t>
      </w:r>
      <w:r w:rsidR="00C710D2" w:rsidRPr="000A3708">
        <w:rPr>
          <w:rFonts w:asciiTheme="majorBidi" w:hAnsiTheme="majorBidi" w:cstheme="majorBidi"/>
        </w:rPr>
        <w:lastRenderedPageBreak/>
        <w:t>Amendments</w:t>
      </w:r>
      <w:r w:rsidRPr="000A3708">
        <w:rPr>
          <w:rFonts w:asciiTheme="majorBidi" w:hAnsiTheme="majorBidi" w:cstheme="majorBidi"/>
        </w:rPr>
        <w:t>, the 2002 NO</w:t>
      </w:r>
      <w:r w:rsidRPr="000A3708">
        <w:rPr>
          <w:rFonts w:asciiTheme="majorBidi" w:hAnsiTheme="majorBidi" w:cstheme="majorBidi"/>
          <w:vertAlign w:val="subscript"/>
        </w:rPr>
        <w:t>x</w:t>
      </w:r>
      <w:r w:rsidRPr="000A3708">
        <w:rPr>
          <w:rFonts w:asciiTheme="majorBidi" w:hAnsiTheme="majorBidi" w:cstheme="majorBidi"/>
        </w:rPr>
        <w:t xml:space="preserve"> State </w:t>
      </w:r>
      <w:r w:rsidR="00C710D2" w:rsidRPr="000A3708">
        <w:rPr>
          <w:rFonts w:asciiTheme="majorBidi" w:hAnsiTheme="majorBidi" w:cstheme="majorBidi"/>
        </w:rPr>
        <w:t>Implementation</w:t>
      </w:r>
      <w:r w:rsidRPr="000A3708">
        <w:rPr>
          <w:rFonts w:asciiTheme="majorBidi" w:hAnsiTheme="majorBidi" w:cstheme="majorBidi"/>
        </w:rPr>
        <w:t xml:space="preserve"> Plan (SIP) Call</w:t>
      </w:r>
      <w:r w:rsidR="00DE6B48" w:rsidRPr="000A3708">
        <w:rPr>
          <w:rFonts w:asciiTheme="majorBidi" w:hAnsiTheme="majorBidi" w:cstheme="majorBidi"/>
        </w:rPr>
        <w:t>,</w:t>
      </w:r>
      <w:r w:rsidRPr="000A3708">
        <w:rPr>
          <w:rFonts w:asciiTheme="majorBidi" w:hAnsiTheme="majorBidi" w:cstheme="majorBidi"/>
        </w:rPr>
        <w:t xml:space="preserve"> and the Cross-State Air Pollution Rule (US EPA, 2011). Additionally, </w:t>
      </w:r>
      <w:r w:rsidR="00EA31D3" w:rsidRPr="000A3708">
        <w:rPr>
          <w:rFonts w:asciiTheme="majorBidi" w:hAnsiTheme="majorBidi" w:cstheme="majorBidi"/>
        </w:rPr>
        <w:t>improved emission control technologies a</w:t>
      </w:r>
      <w:ins w:id="101" w:author="Omar Nawaz" w:date="2018-08-13T10:46:00Z">
        <w:r w:rsidR="00435461">
          <w:rPr>
            <w:rFonts w:asciiTheme="majorBidi" w:hAnsiTheme="majorBidi" w:cstheme="majorBidi"/>
          </w:rPr>
          <w:t>nd</w:t>
        </w:r>
      </w:ins>
      <w:ins w:id="102" w:author="Omar Nawaz" w:date="2018-08-13T10:48:00Z">
        <w:r w:rsidR="00C74313">
          <w:rPr>
            <w:rFonts w:asciiTheme="majorBidi" w:hAnsiTheme="majorBidi" w:cstheme="majorBidi"/>
          </w:rPr>
          <w:t xml:space="preserve"> </w:t>
        </w:r>
      </w:ins>
      <w:r w:rsidR="00C74313" w:rsidRPr="000A3708">
        <w:rPr>
          <w:rFonts w:asciiTheme="majorBidi" w:hAnsiTheme="majorBidi" w:cstheme="majorBidi"/>
        </w:rPr>
        <w:t xml:space="preserve">transitions to cleaner power sources, including renewables and natural gas, has reduced pollutant emissions </w:t>
      </w:r>
      <w:del w:id="103" w:author="Omar Nawaz" w:date="2018-08-13T14:30:00Z">
        <w:r w:rsidR="00C74313" w:rsidRPr="000A3708" w:rsidDel="0058302A">
          <w:rPr>
            <w:rFonts w:asciiTheme="majorBidi" w:hAnsiTheme="majorBidi" w:cstheme="majorBidi"/>
          </w:rPr>
          <w:delText xml:space="preserve">released </w:delText>
        </w:r>
      </w:del>
      <w:r w:rsidR="00C74313" w:rsidRPr="000A3708">
        <w:rPr>
          <w:rFonts w:asciiTheme="majorBidi" w:hAnsiTheme="majorBidi" w:cstheme="majorBidi"/>
        </w:rPr>
        <w:t>from</w:t>
      </w:r>
      <w:ins w:id="104" w:author="Omar Nawaz" w:date="2018-08-13T14:30:00Z">
        <w:r w:rsidR="0058302A">
          <w:rPr>
            <w:rFonts w:asciiTheme="majorBidi" w:hAnsiTheme="majorBidi" w:cstheme="majorBidi"/>
          </w:rPr>
          <w:t xml:space="preserve"> coal-powered</w:t>
        </w:r>
      </w:ins>
      <w:r w:rsidR="00C74313" w:rsidRPr="000A3708">
        <w:rPr>
          <w:rFonts w:asciiTheme="majorBidi" w:hAnsiTheme="majorBidi" w:cstheme="majorBidi"/>
        </w:rPr>
        <w:t xml:space="preserve"> electricity generation</w:t>
      </w:r>
      <w:ins w:id="105" w:author="Omar Nawaz" w:date="2018-08-13T14:30:00Z">
        <w:r w:rsidR="0058302A">
          <w:rPr>
            <w:rFonts w:asciiTheme="majorBidi" w:hAnsiTheme="majorBidi" w:cstheme="majorBidi"/>
          </w:rPr>
          <w:t>.</w:t>
        </w:r>
      </w:ins>
      <w:del w:id="106" w:author="Omar Nawaz" w:date="2018-08-13T14:30:00Z">
        <w:r w:rsidR="00C74313" w:rsidRPr="000A3708" w:rsidDel="0058302A">
          <w:rPr>
            <w:rFonts w:asciiTheme="majorBidi" w:hAnsiTheme="majorBidi" w:cstheme="majorBidi"/>
          </w:rPr>
          <w:delText xml:space="preserve"> from coal.</w:delText>
        </w:r>
      </w:del>
    </w:p>
    <w:p w14:paraId="059EDA77" w14:textId="2ADE37B6" w:rsidR="00C82E13" w:rsidDel="008960E7" w:rsidRDefault="00C74313">
      <w:pPr>
        <w:spacing w:line="480" w:lineRule="auto"/>
        <w:ind w:firstLine="720"/>
        <w:rPr>
          <w:del w:id="107" w:author="Omar Nawaz" w:date="2018-08-13T10:54:00Z"/>
          <w:rFonts w:asciiTheme="majorBidi" w:hAnsiTheme="majorBidi" w:cstheme="majorBidi"/>
        </w:rPr>
        <w:sectPr w:rsidR="00C82E13" w:rsidDel="008960E7" w:rsidSect="00C74313">
          <w:footerReference w:type="default" r:id="rId9"/>
          <w:pgSz w:w="12240" w:h="15840"/>
          <w:pgMar w:top="1440" w:right="1440" w:bottom="1440" w:left="1440" w:header="720" w:footer="720" w:gutter="0"/>
          <w:pgNumType w:start="1"/>
          <w:cols w:space="720"/>
          <w:docGrid w:linePitch="360"/>
        </w:sectPr>
        <w:pPrChange w:id="108" w:author="Omar Nawaz" w:date="2018-08-13T10:49:00Z">
          <w:pPr>
            <w:spacing w:line="480" w:lineRule="auto"/>
          </w:pPr>
        </w:pPrChange>
      </w:pPr>
      <w:del w:id="109" w:author="Omar Nawaz" w:date="2018-08-13T10:54:00Z">
        <w:r w:rsidRPr="000A3708" w:rsidDel="008960E7">
          <w:rPr>
            <w:rFonts w:asciiTheme="majorBidi" w:hAnsiTheme="majorBidi" w:cstheme="majorBidi"/>
          </w:rPr>
          <w:delText xml:space="preserve"> </w:delText>
        </w:r>
      </w:del>
    </w:p>
    <w:p w14:paraId="1567D349" w14:textId="67FF2B4B" w:rsidR="006B55F5" w:rsidRPr="000A3708" w:rsidDel="008960E7" w:rsidRDefault="00672CB1">
      <w:pPr>
        <w:spacing w:line="480" w:lineRule="auto"/>
        <w:ind w:firstLine="720"/>
        <w:rPr>
          <w:del w:id="110" w:author="Omar Nawaz" w:date="2018-08-13T10:54:00Z"/>
          <w:rFonts w:asciiTheme="majorBidi" w:hAnsiTheme="majorBidi" w:cstheme="majorBidi"/>
        </w:rPr>
      </w:pPr>
      <w:r w:rsidRPr="000A3708">
        <w:rPr>
          <w:rFonts w:asciiTheme="majorBidi" w:hAnsiTheme="majorBidi" w:cstheme="majorBidi"/>
        </w:rPr>
        <w:t xml:space="preserve">There have been many recent efforts to evaluate the burden of disease attributable to air pollution on </w:t>
      </w:r>
      <w:del w:id="111" w:author="Omar Nawaz" w:date="2018-08-13T14:30:00Z">
        <w:r w:rsidRPr="000A3708" w:rsidDel="0058302A">
          <w:rPr>
            <w:rFonts w:asciiTheme="majorBidi" w:hAnsiTheme="majorBidi" w:cstheme="majorBidi"/>
          </w:rPr>
          <w:delText xml:space="preserve">the </w:delText>
        </w:r>
      </w:del>
      <w:r w:rsidRPr="000A3708">
        <w:rPr>
          <w:rFonts w:asciiTheme="majorBidi" w:hAnsiTheme="majorBidi" w:cstheme="majorBidi"/>
        </w:rPr>
        <w:t>global (</w:t>
      </w:r>
      <w:r w:rsidR="00084C19" w:rsidRPr="000A3708">
        <w:rPr>
          <w:rFonts w:asciiTheme="majorBidi" w:hAnsiTheme="majorBidi" w:cstheme="majorBidi"/>
        </w:rPr>
        <w:t>Cohen et al. 2017, Lim et al. 2012</w:t>
      </w:r>
      <w:r w:rsidRPr="000A3708">
        <w:rPr>
          <w:rFonts w:asciiTheme="majorBidi" w:hAnsiTheme="majorBidi" w:cstheme="majorBidi"/>
        </w:rPr>
        <w:t>) and national (</w:t>
      </w:r>
      <w:proofErr w:type="spellStart"/>
      <w:r w:rsidR="00CA02E6" w:rsidRPr="000A3708">
        <w:rPr>
          <w:rFonts w:asciiTheme="majorBidi" w:hAnsiTheme="majorBidi" w:cstheme="majorBidi"/>
        </w:rPr>
        <w:t>Fann</w:t>
      </w:r>
      <w:proofErr w:type="spellEnd"/>
      <w:r w:rsidR="00CA02E6" w:rsidRPr="000A3708">
        <w:rPr>
          <w:rFonts w:asciiTheme="majorBidi" w:hAnsiTheme="majorBidi" w:cstheme="majorBidi"/>
        </w:rPr>
        <w:t xml:space="preserve"> et al. 2012,</w:t>
      </w:r>
      <w:r w:rsidR="00D63008" w:rsidRPr="000A3708">
        <w:rPr>
          <w:rFonts w:asciiTheme="majorBidi" w:hAnsiTheme="majorBidi" w:cstheme="majorBidi"/>
        </w:rPr>
        <w:t xml:space="preserve"> 2017,</w:t>
      </w:r>
      <w:r w:rsidR="00CA02E6" w:rsidRPr="000A3708">
        <w:rPr>
          <w:rFonts w:asciiTheme="majorBidi" w:hAnsiTheme="majorBidi" w:cstheme="majorBidi"/>
        </w:rPr>
        <w:t xml:space="preserve"> </w:t>
      </w:r>
      <w:proofErr w:type="spellStart"/>
      <w:r w:rsidRPr="000A3708">
        <w:rPr>
          <w:rFonts w:asciiTheme="majorBidi" w:hAnsiTheme="majorBidi" w:cstheme="majorBidi"/>
        </w:rPr>
        <w:t>Punger</w:t>
      </w:r>
      <w:proofErr w:type="spellEnd"/>
      <w:r w:rsidRPr="000A3708">
        <w:rPr>
          <w:rFonts w:asciiTheme="majorBidi" w:hAnsiTheme="majorBidi" w:cstheme="majorBidi"/>
        </w:rPr>
        <w:t xml:space="preserve"> and West, 2013</w:t>
      </w:r>
      <w:r w:rsidR="00084C19" w:rsidRPr="000A3708">
        <w:rPr>
          <w:rFonts w:asciiTheme="majorBidi" w:hAnsiTheme="majorBidi" w:cstheme="majorBidi"/>
        </w:rPr>
        <w:t>, Zhang et al. 2018</w:t>
      </w:r>
      <w:r w:rsidRPr="000A3708">
        <w:rPr>
          <w:rFonts w:asciiTheme="majorBidi" w:hAnsiTheme="majorBidi" w:cstheme="majorBidi"/>
        </w:rPr>
        <w:t>) level</w:t>
      </w:r>
      <w:r w:rsidR="00DE6B48" w:rsidRPr="000A3708">
        <w:rPr>
          <w:rFonts w:asciiTheme="majorBidi" w:hAnsiTheme="majorBidi" w:cstheme="majorBidi"/>
        </w:rPr>
        <w:t>s</w:t>
      </w:r>
      <w:r w:rsidRPr="000A3708">
        <w:rPr>
          <w:rFonts w:asciiTheme="majorBidi" w:hAnsiTheme="majorBidi" w:cstheme="majorBidi"/>
        </w:rPr>
        <w:t xml:space="preserve">. </w:t>
      </w:r>
      <w:r w:rsidR="00291808" w:rsidRPr="000A3708">
        <w:rPr>
          <w:rFonts w:asciiTheme="majorBidi" w:hAnsiTheme="majorBidi" w:cstheme="majorBidi"/>
        </w:rPr>
        <w:t xml:space="preserve">Some of </w:t>
      </w:r>
      <w:r w:rsidR="006B55F5" w:rsidRPr="000A3708">
        <w:rPr>
          <w:rFonts w:asciiTheme="majorBidi" w:hAnsiTheme="majorBidi" w:cstheme="majorBidi"/>
        </w:rPr>
        <w:t>these assessments</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r w:rsidR="00291808" w:rsidRPr="000A3708">
        <w:rPr>
          <w:rFonts w:asciiTheme="majorBidi" w:hAnsiTheme="majorBidi" w:cstheme="majorBidi"/>
        </w:rPr>
        <w:t xml:space="preserve"> 2012, </w:t>
      </w:r>
      <w:proofErr w:type="spellStart"/>
      <w:r w:rsidR="00291808" w:rsidRPr="000A3708">
        <w:rPr>
          <w:rFonts w:asciiTheme="majorBidi" w:hAnsiTheme="majorBidi" w:cstheme="majorBidi"/>
        </w:rPr>
        <w:t>Punger</w:t>
      </w:r>
      <w:proofErr w:type="spellEnd"/>
      <w:r w:rsidR="00291808" w:rsidRPr="000A3708">
        <w:rPr>
          <w:rFonts w:asciiTheme="majorBidi" w:hAnsiTheme="majorBidi" w:cstheme="majorBidi"/>
        </w:rPr>
        <w:t xml:space="preserve"> and West)</w:t>
      </w:r>
      <w:r w:rsidR="006B55F5" w:rsidRPr="000A3708">
        <w:rPr>
          <w:rFonts w:asciiTheme="majorBidi" w:hAnsiTheme="majorBidi" w:cstheme="majorBidi"/>
        </w:rPr>
        <w:t xml:space="preserve"> quantified health at a single point in time with less</w:t>
      </w:r>
      <w:ins w:id="112" w:author="Omar Nawaz" w:date="2018-08-13T14:31:00Z">
        <w:r w:rsidR="0058302A">
          <w:rPr>
            <w:rFonts w:asciiTheme="majorBidi" w:hAnsiTheme="majorBidi" w:cstheme="majorBidi"/>
          </w:rPr>
          <w:t xml:space="preserve"> of a</w:t>
        </w:r>
      </w:ins>
      <w:r w:rsidR="006B55F5" w:rsidRPr="000A3708">
        <w:rPr>
          <w:rFonts w:asciiTheme="majorBidi" w:hAnsiTheme="majorBidi" w:cstheme="majorBidi"/>
        </w:rPr>
        <w:t xml:space="preserve"> focus on trends in mortality </w:t>
      </w:r>
      <w:del w:id="113" w:author="Omar Nawaz" w:date="2018-08-13T14:31:00Z">
        <w:r w:rsidR="006B55F5" w:rsidRPr="000A3708" w:rsidDel="0058302A">
          <w:rPr>
            <w:rFonts w:asciiTheme="majorBidi" w:hAnsiTheme="majorBidi" w:cstheme="majorBidi"/>
          </w:rPr>
          <w:delText>over time</w:delText>
        </w:r>
        <w:r w:rsidR="00291808" w:rsidRPr="000A3708" w:rsidDel="0058302A">
          <w:rPr>
            <w:rFonts w:asciiTheme="majorBidi" w:hAnsiTheme="majorBidi" w:cstheme="majorBidi"/>
          </w:rPr>
          <w:delText xml:space="preserve"> </w:delText>
        </w:r>
      </w:del>
      <w:r w:rsidR="00291808" w:rsidRPr="000A3708">
        <w:rPr>
          <w:rFonts w:asciiTheme="majorBidi" w:hAnsiTheme="majorBidi" w:cstheme="majorBidi"/>
        </w:rPr>
        <w:t>while others attempted to capture general trends in health over time (</w:t>
      </w:r>
      <w:r w:rsidR="00084C19" w:rsidRPr="000A3708">
        <w:rPr>
          <w:rFonts w:asciiTheme="majorBidi" w:hAnsiTheme="majorBidi" w:cstheme="majorBidi"/>
        </w:rPr>
        <w:t>Cohen</w:t>
      </w:r>
      <w:ins w:id="114" w:author="Omar Nawaz" w:date="2018-08-13T14:31:00Z">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017</w:t>
        </w:r>
      </w:ins>
      <w:r w:rsidR="00291808" w:rsidRPr="000A3708">
        <w:rPr>
          <w:rFonts w:asciiTheme="majorBidi" w:hAnsiTheme="majorBidi" w:cstheme="majorBidi"/>
        </w:rPr>
        <w:t>,</w:t>
      </w:r>
      <w:r w:rsidR="00084C19" w:rsidRPr="000A3708">
        <w:rPr>
          <w:rFonts w:asciiTheme="majorBidi" w:hAnsiTheme="majorBidi" w:cstheme="majorBidi"/>
        </w:rPr>
        <w:t xml:space="preserve"> Lim</w:t>
      </w:r>
      <w:ins w:id="115" w:author="Omar Nawaz" w:date="2018-08-13T14:31:00Z">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w:t>
        </w:r>
        <w:r w:rsidR="0058302A" w:rsidRPr="000A3708">
          <w:rPr>
            <w:rFonts w:asciiTheme="majorBidi" w:hAnsiTheme="majorBidi" w:cstheme="majorBidi"/>
          </w:rPr>
          <w:t>2</w:t>
        </w:r>
      </w:ins>
      <w:r w:rsidR="00084C19" w:rsidRPr="000A3708">
        <w:rPr>
          <w:rFonts w:asciiTheme="majorBidi" w:hAnsiTheme="majorBidi" w:cstheme="majorBidi"/>
        </w:rPr>
        <w:t>, Zhang</w:t>
      </w:r>
      <w:ins w:id="116" w:author="Omar Nawaz" w:date="2018-08-13T14:31:00Z">
        <w:r w:rsidR="0058302A">
          <w:rPr>
            <w:rFonts w:asciiTheme="majorBidi" w:hAnsiTheme="majorBidi" w:cstheme="majorBidi"/>
          </w:rPr>
          <w:t xml:space="preserve"> et al. </w:t>
        </w:r>
        <w:r w:rsidR="0058302A" w:rsidRPr="000A3708">
          <w:rPr>
            <w:rFonts w:asciiTheme="majorBidi" w:hAnsiTheme="majorBidi" w:cstheme="majorBidi"/>
          </w:rPr>
          <w:t>2</w:t>
        </w:r>
        <w:r w:rsidR="0058302A">
          <w:rPr>
            <w:rFonts w:asciiTheme="majorBidi" w:hAnsiTheme="majorBidi" w:cstheme="majorBidi"/>
          </w:rPr>
          <w:t>018</w:t>
        </w:r>
      </w:ins>
      <w:r w:rsidR="00084C19" w:rsidRPr="000A3708">
        <w:rPr>
          <w:rFonts w:asciiTheme="majorBidi" w:hAnsiTheme="majorBidi" w:cstheme="majorBidi"/>
        </w:rPr>
        <w:t>,</w:t>
      </w:r>
      <w:r w:rsidR="00291808" w:rsidRPr="000A3708">
        <w:rPr>
          <w:rFonts w:asciiTheme="majorBidi" w:hAnsiTheme="majorBidi" w:cstheme="majorBidi"/>
        </w:rPr>
        <w:t xml:space="preserve"> </w:t>
      </w:r>
      <w:proofErr w:type="spellStart"/>
      <w:r w:rsidR="00291808" w:rsidRPr="000A3708">
        <w:rPr>
          <w:rFonts w:asciiTheme="majorBidi" w:hAnsiTheme="majorBidi" w:cstheme="majorBidi"/>
        </w:rPr>
        <w:t>Fann</w:t>
      </w:r>
      <w:proofErr w:type="spellEnd"/>
      <w:ins w:id="117" w:author="Omar Nawaz" w:date="2018-08-13T14:31:00Z">
        <w:r w:rsidR="0058302A">
          <w:rPr>
            <w:rFonts w:asciiTheme="majorBidi" w:hAnsiTheme="majorBidi" w:cstheme="majorBidi"/>
          </w:rPr>
          <w:t xml:space="preserve"> et al.</w:t>
        </w:r>
      </w:ins>
      <w:r w:rsidR="00291808" w:rsidRPr="000A3708">
        <w:rPr>
          <w:rFonts w:asciiTheme="majorBidi" w:hAnsiTheme="majorBidi" w:cstheme="majorBidi"/>
        </w:rPr>
        <w:t xml:space="preserve"> 2017).</w:t>
      </w:r>
      <w:ins w:id="118" w:author="Omar Nawaz" w:date="2018-08-13T14:31:00Z">
        <w:r w:rsidR="0058302A">
          <w:rPr>
            <w:rFonts w:asciiTheme="majorBidi" w:hAnsiTheme="majorBidi" w:cstheme="majorBidi"/>
          </w:rPr>
          <w:t xml:space="preserve"> </w:t>
        </w:r>
      </w:ins>
    </w:p>
    <w:p w14:paraId="3555A793" w14:textId="3A29B1FA" w:rsidR="006B55F5" w:rsidRPr="000A3708" w:rsidRDefault="006B55F5">
      <w:pPr>
        <w:spacing w:line="480" w:lineRule="auto"/>
        <w:ind w:firstLine="720"/>
        <w:rPr>
          <w:rFonts w:asciiTheme="majorBidi" w:hAnsiTheme="majorBidi" w:cstheme="majorBidi"/>
        </w:rPr>
      </w:pPr>
      <w:r w:rsidRPr="000A3708">
        <w:rPr>
          <w:rFonts w:asciiTheme="majorBidi" w:hAnsiTheme="majorBidi" w:cstheme="majorBidi"/>
        </w:rPr>
        <w:t>Two</w:t>
      </w:r>
      <w:r w:rsidR="00084C19" w:rsidRPr="000A3708">
        <w:rPr>
          <w:rFonts w:asciiTheme="majorBidi" w:hAnsiTheme="majorBidi" w:cstheme="majorBidi"/>
        </w:rPr>
        <w:t xml:space="preserve"> additional</w:t>
      </w:r>
      <w:r w:rsidRPr="000A3708">
        <w:rPr>
          <w:rFonts w:asciiTheme="majorBidi" w:hAnsiTheme="majorBidi" w:cstheme="majorBidi"/>
        </w:rPr>
        <w:t xml:space="preserve"> studies of interest (Butt et al. 2017; Wang et al. 2017) explored these burdens</w:t>
      </w:r>
      <w:ins w:id="119" w:author="Omar Nawaz" w:date="2018-08-13T14:31:00Z">
        <w:r w:rsidR="0058302A">
          <w:rPr>
            <w:rFonts w:asciiTheme="majorBidi" w:hAnsiTheme="majorBidi" w:cstheme="majorBidi"/>
          </w:rPr>
          <w:t xml:space="preserve"> solely</w:t>
        </w:r>
      </w:ins>
      <w:r w:rsidRPr="000A3708">
        <w:rPr>
          <w:rFonts w:asciiTheme="majorBidi" w:hAnsiTheme="majorBidi" w:cstheme="majorBidi"/>
        </w:rPr>
        <w:t xml:space="preserve"> on a global scale. Using </w:t>
      </w:r>
      <w:del w:id="120" w:author="Omar Nawaz" w:date="2018-08-13T14:31:00Z">
        <w:r w:rsidRPr="000A3708" w:rsidDel="0058302A">
          <w:rPr>
            <w:rFonts w:asciiTheme="majorBidi" w:hAnsiTheme="majorBidi" w:cstheme="majorBidi"/>
          </w:rPr>
          <w:delText xml:space="preserve">exclusively </w:delText>
        </w:r>
      </w:del>
      <w:r w:rsidRPr="000A3708">
        <w:rPr>
          <w:rFonts w:asciiTheme="majorBidi" w:hAnsiTheme="majorBidi" w:cstheme="majorBidi"/>
        </w:rPr>
        <w:t xml:space="preserve">model simulations </w:t>
      </w:r>
      <w:r w:rsidR="003E5DC2" w:rsidRPr="000A3708">
        <w:rPr>
          <w:rFonts w:asciiTheme="majorBidi" w:hAnsiTheme="majorBidi" w:cstheme="majorBidi"/>
        </w:rPr>
        <w:t>to</w:t>
      </w:r>
      <w:r w:rsidRPr="000A3708">
        <w:rPr>
          <w:rFonts w:asciiTheme="majorBidi" w:hAnsiTheme="majorBidi" w:cstheme="majorBidi"/>
        </w:rPr>
        <w:t xml:space="preserve"> quantify PM</w:t>
      </w:r>
      <w:r w:rsidRPr="000A3708">
        <w:rPr>
          <w:rFonts w:asciiTheme="majorBidi" w:hAnsiTheme="majorBidi" w:cstheme="majorBidi"/>
          <w:vertAlign w:val="subscript"/>
        </w:rPr>
        <w:t>2.5</w:t>
      </w:r>
      <w:r w:rsidRPr="000A3708">
        <w:rPr>
          <w:rFonts w:asciiTheme="majorBidi" w:hAnsiTheme="majorBidi" w:cstheme="majorBidi"/>
        </w:rPr>
        <w:t xml:space="preserve"> mortality burdens in recent decades</w:t>
      </w:r>
      <w:r w:rsidR="00B958FF" w:rsidRPr="000A3708">
        <w:rPr>
          <w:rFonts w:asciiTheme="majorBidi" w:hAnsiTheme="majorBidi" w:cstheme="majorBidi"/>
        </w:rPr>
        <w:t>,</w:t>
      </w:r>
      <w:r w:rsidRPr="000A3708">
        <w:rPr>
          <w:rFonts w:asciiTheme="majorBidi" w:hAnsiTheme="majorBidi" w:cstheme="majorBidi"/>
        </w:rPr>
        <w:t xml:space="preserve"> Butt et al.</w:t>
      </w:r>
      <w:r w:rsidR="00B3659D" w:rsidRPr="000A3708">
        <w:rPr>
          <w:rFonts w:asciiTheme="majorBidi" w:hAnsiTheme="majorBidi" w:cstheme="majorBidi"/>
        </w:rPr>
        <w:t xml:space="preserve"> (2017)</w:t>
      </w:r>
      <w:r w:rsidRPr="000A3708">
        <w:rPr>
          <w:rFonts w:asciiTheme="majorBidi" w:hAnsiTheme="majorBidi" w:cstheme="majorBidi"/>
        </w:rPr>
        <w:t xml:space="preserve"> examined global and regional burdens while Wang et al.</w:t>
      </w:r>
      <w:r w:rsidR="00B3659D" w:rsidRPr="000A3708">
        <w:rPr>
          <w:rFonts w:asciiTheme="majorBidi" w:hAnsiTheme="majorBidi" w:cstheme="majorBidi"/>
        </w:rPr>
        <w:t xml:space="preserve"> (2017)</w:t>
      </w:r>
      <w:r w:rsidRPr="000A3708">
        <w:rPr>
          <w:rFonts w:asciiTheme="majorBidi" w:hAnsiTheme="majorBidi" w:cstheme="majorBidi"/>
        </w:rPr>
        <w:t xml:space="preserve"> explored the northern hemisphere exclusively.</w:t>
      </w:r>
    </w:p>
    <w:p w14:paraId="0FA2FF7A" w14:textId="6C9D8C59" w:rsidR="00672CB1" w:rsidRPr="000A3708" w:rsidRDefault="006B55F5" w:rsidP="00DC7737">
      <w:pPr>
        <w:spacing w:line="480" w:lineRule="auto"/>
        <w:ind w:firstLine="720"/>
        <w:rPr>
          <w:rFonts w:asciiTheme="majorBidi" w:hAnsiTheme="majorBidi" w:cstheme="majorBidi"/>
        </w:rPr>
      </w:pPr>
      <w:r w:rsidRPr="000A3708">
        <w:rPr>
          <w:rFonts w:asciiTheme="majorBidi" w:hAnsiTheme="majorBidi" w:cstheme="majorBidi"/>
        </w:rPr>
        <w:t xml:space="preserve">Limiting the scope to the US, </w:t>
      </w:r>
      <w:r w:rsidR="00672CB1" w:rsidRPr="000A3708">
        <w:rPr>
          <w:rFonts w:asciiTheme="majorBidi" w:hAnsiTheme="majorBidi" w:cstheme="majorBidi"/>
        </w:rPr>
        <w:t xml:space="preserve"> Zhang et al. </w:t>
      </w:r>
      <w:r w:rsidR="00DE6B48" w:rsidRPr="000A3708">
        <w:rPr>
          <w:rFonts w:asciiTheme="majorBidi" w:hAnsiTheme="majorBidi" w:cstheme="majorBidi"/>
        </w:rPr>
        <w:t>(</w:t>
      </w:r>
      <w:r w:rsidR="00672CB1" w:rsidRPr="000A3708">
        <w:rPr>
          <w:rFonts w:asciiTheme="majorBidi" w:hAnsiTheme="majorBidi" w:cstheme="majorBidi"/>
        </w:rPr>
        <w:t>2018</w:t>
      </w:r>
      <w:r w:rsidR="00DE6B48" w:rsidRPr="000A3708">
        <w:rPr>
          <w:rFonts w:asciiTheme="majorBidi" w:hAnsiTheme="majorBidi" w:cstheme="majorBidi"/>
        </w:rPr>
        <w:t>)</w:t>
      </w:r>
      <w:r w:rsidR="00672CB1" w:rsidRPr="000A3708">
        <w:rPr>
          <w:rFonts w:asciiTheme="majorBidi" w:hAnsiTheme="majorBidi" w:cstheme="majorBidi"/>
        </w:rPr>
        <w:t xml:space="preserve"> performed one of the first studies </w:t>
      </w:r>
      <w:r w:rsidR="007E74A0" w:rsidRPr="000A3708">
        <w:rPr>
          <w:rFonts w:asciiTheme="majorBidi" w:hAnsiTheme="majorBidi" w:cstheme="majorBidi"/>
        </w:rPr>
        <w:t>to</w:t>
      </w:r>
      <w:r w:rsidR="00672CB1" w:rsidRPr="000A3708">
        <w:rPr>
          <w:rFonts w:asciiTheme="majorBidi" w:hAnsiTheme="majorBidi" w:cstheme="majorBidi"/>
        </w:rPr>
        <w:t xml:space="preserve"> evaluat</w:t>
      </w:r>
      <w:r w:rsidR="007E74A0" w:rsidRPr="000A3708">
        <w:rPr>
          <w:rFonts w:asciiTheme="majorBidi" w:hAnsiTheme="majorBidi" w:cstheme="majorBidi"/>
        </w:rPr>
        <w:t xml:space="preserve">e annual </w:t>
      </w:r>
      <w:r w:rsidR="00B958FF" w:rsidRPr="000A3708">
        <w:rPr>
          <w:rFonts w:asciiTheme="majorBidi" w:hAnsiTheme="majorBidi" w:cstheme="majorBidi"/>
        </w:rPr>
        <w:t xml:space="preserve">mortality </w:t>
      </w:r>
      <w:r w:rsidR="00DE6B48" w:rsidRPr="000A3708">
        <w:rPr>
          <w:rFonts w:asciiTheme="majorBidi" w:hAnsiTheme="majorBidi" w:cstheme="majorBidi"/>
        </w:rPr>
        <w:t xml:space="preserve">impacts </w:t>
      </w:r>
      <w:r w:rsidR="007E74A0" w:rsidRPr="000A3708">
        <w:rPr>
          <w:rFonts w:asciiTheme="majorBidi" w:hAnsiTheme="majorBidi" w:cstheme="majorBidi"/>
        </w:rPr>
        <w:t xml:space="preserve">and trends </w:t>
      </w:r>
      <w:r w:rsidR="00DE6B48" w:rsidRPr="000A3708">
        <w:rPr>
          <w:rFonts w:asciiTheme="majorBidi" w:hAnsiTheme="majorBidi" w:cstheme="majorBidi"/>
        </w:rPr>
        <w:t xml:space="preserve">associated with changes in </w:t>
      </w:r>
      <w:r w:rsidR="00672CB1" w:rsidRPr="000A3708">
        <w:rPr>
          <w:rFonts w:asciiTheme="majorBidi" w:hAnsiTheme="majorBidi" w:cstheme="majorBidi"/>
        </w:rPr>
        <w:t>air</w:t>
      </w:r>
      <w:r w:rsidR="00DE6B48" w:rsidRPr="000A3708">
        <w:rPr>
          <w:rFonts w:asciiTheme="majorBidi" w:hAnsiTheme="majorBidi" w:cstheme="majorBidi"/>
        </w:rPr>
        <w:t xml:space="preserve"> </w:t>
      </w:r>
      <w:r w:rsidR="00672CB1" w:rsidRPr="000A3708">
        <w:rPr>
          <w:rFonts w:asciiTheme="majorBidi" w:hAnsiTheme="majorBidi" w:cstheme="majorBidi"/>
        </w:rPr>
        <w:t>quality</w:t>
      </w:r>
      <w:r w:rsidR="00DE6B48" w:rsidRPr="000A3708">
        <w:rPr>
          <w:rFonts w:asciiTheme="majorBidi" w:hAnsiTheme="majorBidi" w:cstheme="majorBidi"/>
        </w:rPr>
        <w:t xml:space="preserve"> in the US, u</w:t>
      </w:r>
      <w:r w:rsidR="00672CB1" w:rsidRPr="000A3708">
        <w:rPr>
          <w:rFonts w:asciiTheme="majorBidi" w:hAnsiTheme="majorBidi" w:cstheme="majorBidi"/>
        </w:rPr>
        <w:t xml:space="preserve">sing a 21-year CMAQ </w:t>
      </w:r>
      <w:r w:rsidR="00DE6B48" w:rsidRPr="000A3708">
        <w:rPr>
          <w:rFonts w:asciiTheme="majorBidi" w:hAnsiTheme="majorBidi" w:cstheme="majorBidi"/>
        </w:rPr>
        <w:t>simulation</w:t>
      </w:r>
      <w:ins w:id="121" w:author="Omar Nawaz" w:date="2018-08-13T14:32:00Z">
        <w:r w:rsidR="0058302A">
          <w:rPr>
            <w:rFonts w:asciiTheme="majorBidi" w:hAnsiTheme="majorBidi" w:cstheme="majorBidi"/>
          </w:rPr>
          <w:t xml:space="preserve"> ran</w:t>
        </w:r>
      </w:ins>
      <w:r w:rsidR="00DE6B48" w:rsidRPr="000A3708">
        <w:rPr>
          <w:rFonts w:asciiTheme="majorBidi" w:hAnsiTheme="majorBidi" w:cstheme="majorBidi"/>
        </w:rPr>
        <w:t xml:space="preserve"> </w:t>
      </w:r>
      <w:r w:rsidR="00672CB1" w:rsidRPr="000A3708">
        <w:rPr>
          <w:rFonts w:asciiTheme="majorBidi" w:hAnsiTheme="majorBidi" w:cstheme="majorBidi"/>
        </w:rPr>
        <w:t>between 1990 and 201</w:t>
      </w:r>
      <w:r w:rsidR="00DE6B48" w:rsidRPr="000A3708">
        <w:rPr>
          <w:rFonts w:asciiTheme="majorBidi" w:hAnsiTheme="majorBidi" w:cstheme="majorBidi"/>
        </w:rPr>
        <w:t>0</w:t>
      </w:r>
      <w:r w:rsidR="00672CB1" w:rsidRPr="000A3708">
        <w:rPr>
          <w:rFonts w:asciiTheme="majorBidi" w:hAnsiTheme="majorBidi" w:cstheme="majorBidi"/>
        </w:rPr>
        <w:t xml:space="preserve"> at 36 km resolution for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E63335" w:rsidRPr="000A3708">
        <w:rPr>
          <w:rFonts w:asciiTheme="majorBidi" w:hAnsiTheme="majorBidi" w:cstheme="majorBidi"/>
        </w:rPr>
        <w:t xml:space="preserve"> (Gan 2015, 2016)</w:t>
      </w:r>
      <w:r w:rsidR="00672CB1" w:rsidRPr="000A3708">
        <w:rPr>
          <w:rFonts w:asciiTheme="majorBidi" w:hAnsiTheme="majorBidi" w:cstheme="majorBidi"/>
        </w:rPr>
        <w:t xml:space="preserve">. Cohen et al. (2017) examined </w:t>
      </w:r>
      <w:r w:rsidR="00B958FF" w:rsidRPr="000A3708">
        <w:rPr>
          <w:rFonts w:asciiTheme="majorBidi" w:hAnsiTheme="majorBidi" w:cstheme="majorBidi"/>
        </w:rPr>
        <w:t xml:space="preserve">air pollution-related mortality </w:t>
      </w:r>
      <w:r w:rsidR="00672CB1" w:rsidRPr="000A3708">
        <w:rPr>
          <w:rFonts w:asciiTheme="majorBidi" w:hAnsiTheme="majorBidi" w:cstheme="majorBidi"/>
        </w:rPr>
        <w:t>at 5-yr intervals between 1990 and 2015</w:t>
      </w:r>
      <w:r w:rsidR="00B958FF" w:rsidRPr="000A3708">
        <w:rPr>
          <w:rFonts w:asciiTheme="majorBidi" w:hAnsiTheme="majorBidi" w:cstheme="majorBidi"/>
        </w:rPr>
        <w:t>,</w:t>
      </w:r>
      <w:r w:rsidR="00672CB1" w:rsidRPr="000A3708">
        <w:rPr>
          <w:rFonts w:asciiTheme="majorBidi" w:hAnsiTheme="majorBidi" w:cstheme="majorBidi"/>
        </w:rPr>
        <w:t xml:space="preserve"> </w:t>
      </w:r>
      <w:r w:rsidR="00B958FF" w:rsidRPr="000A3708">
        <w:rPr>
          <w:rFonts w:asciiTheme="majorBidi" w:hAnsiTheme="majorBidi" w:cstheme="majorBidi"/>
        </w:rPr>
        <w:t xml:space="preserve">using </w:t>
      </w:r>
      <w:r w:rsidR="00672CB1" w:rsidRPr="000A3708">
        <w:rPr>
          <w:rFonts w:asciiTheme="majorBidi" w:hAnsiTheme="majorBidi" w:cstheme="majorBidi"/>
        </w:rPr>
        <w:t>an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dataset</w:t>
      </w:r>
      <w:r w:rsidR="00B958FF" w:rsidRPr="000A3708">
        <w:rPr>
          <w:rFonts w:asciiTheme="majorBidi" w:hAnsiTheme="majorBidi" w:cstheme="majorBidi"/>
        </w:rPr>
        <w:t xml:space="preserve"> that </w:t>
      </w:r>
      <w:r w:rsidR="00672CB1" w:rsidRPr="000A3708">
        <w:rPr>
          <w:rFonts w:asciiTheme="majorBidi" w:hAnsiTheme="majorBidi" w:cstheme="majorBidi"/>
        </w:rPr>
        <w:t xml:space="preserve">combined </w:t>
      </w:r>
      <w:r w:rsidR="00DE6B48" w:rsidRPr="000A3708">
        <w:rPr>
          <w:rFonts w:asciiTheme="majorBidi" w:hAnsiTheme="majorBidi" w:cstheme="majorBidi"/>
        </w:rPr>
        <w:t xml:space="preserve">a global </w:t>
      </w:r>
      <w:r w:rsidR="00672CB1" w:rsidRPr="000A3708">
        <w:rPr>
          <w:rFonts w:asciiTheme="majorBidi" w:hAnsiTheme="majorBidi" w:cstheme="majorBidi"/>
        </w:rPr>
        <w:t xml:space="preserve">air quality model, </w:t>
      </w:r>
      <w:r w:rsidR="00291808" w:rsidRPr="000A3708">
        <w:rPr>
          <w:rFonts w:asciiTheme="majorBidi" w:hAnsiTheme="majorBidi" w:cstheme="majorBidi"/>
        </w:rPr>
        <w:t>Moderate Resolution Imaging Spectroradiometer Aerosol Optical Depth (MODIS AOD) readings from the MODIS instrumentation on the Terra and Aqua NASA satellites</w:t>
      </w:r>
      <w:r w:rsidR="00DE6B48" w:rsidRPr="000A3708">
        <w:rPr>
          <w:rFonts w:asciiTheme="majorBidi" w:hAnsiTheme="majorBidi" w:cstheme="majorBidi"/>
        </w:rPr>
        <w:t>,</w:t>
      </w:r>
      <w:r w:rsidR="00672CB1" w:rsidRPr="000A3708">
        <w:rPr>
          <w:rFonts w:asciiTheme="majorBidi" w:hAnsiTheme="majorBidi" w:cstheme="majorBidi"/>
        </w:rPr>
        <w:t xml:space="preserve"> and surface monitoring stations through a geographically weighted regression (GWR) (Van </w:t>
      </w:r>
      <w:proofErr w:type="spellStart"/>
      <w:r w:rsidR="00672CB1" w:rsidRPr="000A3708">
        <w:rPr>
          <w:rFonts w:asciiTheme="majorBidi" w:hAnsiTheme="majorBidi" w:cstheme="majorBidi"/>
        </w:rPr>
        <w:t>Donkelaar</w:t>
      </w:r>
      <w:proofErr w:type="spellEnd"/>
      <w:r w:rsidR="00672CB1" w:rsidRPr="000A3708">
        <w:rPr>
          <w:rFonts w:asciiTheme="majorBidi" w:hAnsiTheme="majorBidi" w:cstheme="majorBidi"/>
        </w:rPr>
        <w:t xml:space="preserve"> et al. 2010).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performed a similar estimation using </w:t>
      </w:r>
      <w:r w:rsidR="00084C19" w:rsidRPr="000A3708">
        <w:rPr>
          <w:rFonts w:asciiTheme="majorBidi" w:hAnsiTheme="majorBidi" w:cstheme="majorBidi"/>
        </w:rPr>
        <w:t xml:space="preserve">a kriging dataset </w:t>
      </w:r>
      <w:r w:rsidR="00084C19" w:rsidRPr="000A3708">
        <w:rPr>
          <w:rFonts w:asciiTheme="majorBidi" w:hAnsiTheme="majorBidi" w:cstheme="majorBidi"/>
        </w:rPr>
        <w:lastRenderedPageBreak/>
        <w:t>generated from monitoring station data,</w:t>
      </w:r>
      <w:r w:rsidR="00672CB1" w:rsidRPr="000A3708">
        <w:rPr>
          <w:rFonts w:asciiTheme="majorBidi" w:hAnsiTheme="majorBidi" w:cstheme="majorBidi"/>
        </w:rPr>
        <w:t xml:space="preserve"> investigating all-cause mortality at 10-year intervals between 1980 and 2010. Zhang et al. </w:t>
      </w:r>
      <w:r w:rsidR="00B958FF" w:rsidRPr="000A3708">
        <w:rPr>
          <w:rFonts w:asciiTheme="majorBidi" w:hAnsiTheme="majorBidi" w:cstheme="majorBidi"/>
        </w:rPr>
        <w:t>(</w:t>
      </w:r>
      <w:r w:rsidR="00672CB1" w:rsidRPr="000A3708">
        <w:rPr>
          <w:rFonts w:asciiTheme="majorBidi" w:hAnsiTheme="majorBidi" w:cstheme="majorBidi"/>
        </w:rPr>
        <w:t>2018</w:t>
      </w:r>
      <w:r w:rsidR="00B958FF" w:rsidRPr="000A3708">
        <w:rPr>
          <w:rFonts w:asciiTheme="majorBidi" w:hAnsiTheme="majorBidi" w:cstheme="majorBidi"/>
        </w:rPr>
        <w:t>)</w:t>
      </w:r>
      <w:r w:rsidR="00672CB1" w:rsidRPr="000A3708">
        <w:rPr>
          <w:rFonts w:asciiTheme="majorBidi" w:hAnsiTheme="majorBidi" w:cstheme="majorBidi"/>
        </w:rPr>
        <w:t xml:space="preserve"> </w:t>
      </w:r>
      <w:r w:rsidR="000D1183" w:rsidRPr="000A3708">
        <w:rPr>
          <w:rFonts w:asciiTheme="majorBidi" w:hAnsiTheme="majorBidi" w:cstheme="majorBidi"/>
        </w:rPr>
        <w:t xml:space="preserve">was </w:t>
      </w:r>
      <w:r w:rsidR="00DC7737" w:rsidRPr="000A3708">
        <w:rPr>
          <w:rFonts w:asciiTheme="majorBidi" w:hAnsiTheme="majorBidi" w:cstheme="majorBidi"/>
        </w:rPr>
        <w:t>the only study to</w:t>
      </w:r>
      <w:r w:rsidR="006C37B9" w:rsidRPr="000A3708">
        <w:rPr>
          <w:rFonts w:asciiTheme="majorBidi" w:hAnsiTheme="majorBidi" w:cstheme="majorBidi"/>
        </w:rPr>
        <w:t xml:space="preserve"> </w:t>
      </w:r>
      <w:r w:rsidR="00672CB1" w:rsidRPr="000A3708">
        <w:rPr>
          <w:rFonts w:asciiTheme="majorBidi" w:hAnsiTheme="majorBidi" w:cstheme="majorBidi"/>
        </w:rPr>
        <w:t>isolate</w:t>
      </w:r>
      <w:r w:rsidR="00084C19" w:rsidRPr="000A3708">
        <w:rPr>
          <w:rFonts w:asciiTheme="majorBidi" w:hAnsiTheme="majorBidi" w:cstheme="majorBidi"/>
        </w:rPr>
        <w:t xml:space="preserve"> </w:t>
      </w:r>
      <w:r w:rsidR="00672CB1" w:rsidRPr="000A3708">
        <w:rPr>
          <w:rFonts w:asciiTheme="majorBidi" w:hAnsiTheme="majorBidi" w:cstheme="majorBidi"/>
        </w:rPr>
        <w:t xml:space="preserve">the </w:t>
      </w:r>
      <w:r w:rsidR="006C37B9" w:rsidRPr="000A3708">
        <w:rPr>
          <w:rFonts w:asciiTheme="majorBidi" w:hAnsiTheme="majorBidi" w:cstheme="majorBidi"/>
        </w:rPr>
        <w:t xml:space="preserve">different </w:t>
      </w:r>
      <w:r w:rsidR="00672CB1" w:rsidRPr="000A3708">
        <w:rPr>
          <w:rFonts w:asciiTheme="majorBidi" w:hAnsiTheme="majorBidi" w:cstheme="majorBidi"/>
        </w:rPr>
        <w:t xml:space="preserve">drivers </w:t>
      </w:r>
      <w:r w:rsidR="006C37B9" w:rsidRPr="000A3708">
        <w:rPr>
          <w:rFonts w:asciiTheme="majorBidi" w:hAnsiTheme="majorBidi" w:cstheme="majorBidi"/>
        </w:rPr>
        <w:t xml:space="preserve">for </w:t>
      </w:r>
      <w:r w:rsidR="00672CB1" w:rsidRPr="000A3708">
        <w:rPr>
          <w:rFonts w:asciiTheme="majorBidi" w:hAnsiTheme="majorBidi" w:cstheme="majorBidi"/>
        </w:rPr>
        <w:t xml:space="preserve">mortality trends and </w:t>
      </w:r>
      <w:r w:rsidR="00DC7737" w:rsidRPr="000A3708">
        <w:rPr>
          <w:rFonts w:asciiTheme="majorBidi" w:hAnsiTheme="majorBidi" w:cstheme="majorBidi"/>
        </w:rPr>
        <w:t xml:space="preserve">quantify </w:t>
      </w:r>
      <w:r w:rsidR="006C37B9" w:rsidRPr="000A3708">
        <w:rPr>
          <w:rFonts w:asciiTheme="majorBidi" w:hAnsiTheme="majorBidi" w:cstheme="majorBidi"/>
        </w:rPr>
        <w:t xml:space="preserve">year-to-year </w:t>
      </w:r>
      <w:r w:rsidR="00672CB1" w:rsidRPr="000A3708">
        <w:rPr>
          <w:rFonts w:asciiTheme="majorBidi" w:hAnsiTheme="majorBidi" w:cstheme="majorBidi"/>
        </w:rPr>
        <w:t xml:space="preserve">variability in mortality. Quantifying air pollution mortality </w:t>
      </w:r>
      <w:r w:rsidR="001A5378" w:rsidRPr="000A3708">
        <w:rPr>
          <w:rFonts w:asciiTheme="majorBidi" w:hAnsiTheme="majorBidi" w:cstheme="majorBidi"/>
        </w:rPr>
        <w:t xml:space="preserve">trends supports the development of </w:t>
      </w:r>
      <w:r w:rsidR="00672CB1" w:rsidRPr="000A3708">
        <w:rPr>
          <w:rFonts w:asciiTheme="majorBidi" w:hAnsiTheme="majorBidi" w:cstheme="majorBidi"/>
        </w:rPr>
        <w:t>air quality regulations, standards and policies</w:t>
      </w:r>
      <w:r w:rsidR="001A5378" w:rsidRPr="000A3708">
        <w:rPr>
          <w:rFonts w:asciiTheme="majorBidi" w:hAnsiTheme="majorBidi" w:cstheme="majorBidi"/>
        </w:rPr>
        <w:t xml:space="preserve">, and can </w:t>
      </w:r>
      <w:r w:rsidR="00084C19" w:rsidRPr="000A3708">
        <w:rPr>
          <w:rFonts w:asciiTheme="majorBidi" w:hAnsiTheme="majorBidi" w:cstheme="majorBidi"/>
        </w:rPr>
        <w:t xml:space="preserve">highlight </w:t>
      </w:r>
      <w:r w:rsidR="00672CB1" w:rsidRPr="000A3708">
        <w:rPr>
          <w:rFonts w:asciiTheme="majorBidi" w:hAnsiTheme="majorBidi" w:cstheme="majorBidi"/>
        </w:rPr>
        <w:t xml:space="preserve">the success of past regulations and substantiate the need for future policy </w:t>
      </w:r>
      <w:r w:rsidR="00B25F84" w:rsidRPr="000A3708">
        <w:rPr>
          <w:rFonts w:asciiTheme="majorBidi" w:hAnsiTheme="majorBidi" w:cstheme="majorBidi"/>
        </w:rPr>
        <w:t>initiatives</w:t>
      </w:r>
      <w:r w:rsidR="00672CB1" w:rsidRPr="000A3708">
        <w:rPr>
          <w:rFonts w:asciiTheme="majorBidi" w:hAnsiTheme="majorBidi" w:cstheme="majorBidi"/>
        </w:rPr>
        <w:t>.</w:t>
      </w:r>
    </w:p>
    <w:p w14:paraId="534E6C9B" w14:textId="5FF2E8B0" w:rsidR="00C82E13" w:rsidRDefault="00672CB1">
      <w:pPr>
        <w:spacing w:line="480" w:lineRule="auto"/>
        <w:ind w:firstLine="720"/>
        <w:rPr>
          <w:rFonts w:asciiTheme="majorBidi" w:hAnsiTheme="majorBidi" w:cstheme="majorBidi"/>
        </w:rPr>
        <w:sectPr w:rsidR="00C82E13" w:rsidSect="00C74313">
          <w:pgSz w:w="12240" w:h="15840"/>
          <w:pgMar w:top="1440" w:right="1440" w:bottom="1440" w:left="1440" w:header="720" w:footer="720" w:gutter="0"/>
          <w:cols w:space="720"/>
          <w:docGrid w:linePitch="360"/>
        </w:sectPr>
      </w:pPr>
      <w:r w:rsidRPr="000A3708">
        <w:rPr>
          <w:rFonts w:asciiTheme="majorBidi" w:hAnsiTheme="majorBidi" w:cstheme="majorBidi"/>
        </w:rPr>
        <w:t>The prime objective of this study is to estimate annual premature mortality in the US from changes in concentrations of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xml:space="preserve"> </w:t>
      </w:r>
      <w:r w:rsidR="001A5378" w:rsidRPr="000A3708">
        <w:rPr>
          <w:rFonts w:asciiTheme="majorBidi" w:hAnsiTheme="majorBidi" w:cstheme="majorBidi"/>
        </w:rPr>
        <w:t xml:space="preserve">over recent decades, </w:t>
      </w:r>
      <w:r w:rsidRPr="000A3708">
        <w:rPr>
          <w:rFonts w:asciiTheme="majorBidi" w:hAnsiTheme="majorBidi" w:cstheme="majorBidi"/>
        </w:rPr>
        <w:t xml:space="preserve">using a suite of concentration datasets and demographic and mortality data. We aim to assess the </w:t>
      </w:r>
      <w:r w:rsidR="00B958FF" w:rsidRPr="000A3708">
        <w:rPr>
          <w:rFonts w:asciiTheme="majorBidi" w:hAnsiTheme="majorBidi" w:cstheme="majorBidi"/>
        </w:rPr>
        <w:t xml:space="preserve">trends </w:t>
      </w:r>
      <w:r w:rsidR="001A5378" w:rsidRPr="000A3708">
        <w:rPr>
          <w:rFonts w:asciiTheme="majorBidi" w:hAnsiTheme="majorBidi" w:cstheme="majorBidi"/>
        </w:rPr>
        <w:t xml:space="preserve">in air pollution-related </w:t>
      </w:r>
      <w:r w:rsidRPr="000A3708">
        <w:rPr>
          <w:rFonts w:asciiTheme="majorBidi" w:hAnsiTheme="majorBidi" w:cstheme="majorBidi"/>
        </w:rPr>
        <w:t>mortality</w:t>
      </w:r>
      <w:r w:rsidR="001A5378" w:rsidRPr="000A3708">
        <w:rPr>
          <w:rFonts w:asciiTheme="majorBidi" w:hAnsiTheme="majorBidi" w:cstheme="majorBidi"/>
        </w:rPr>
        <w:t>,</w:t>
      </w:r>
      <w:r w:rsidRPr="000A3708">
        <w:rPr>
          <w:rFonts w:asciiTheme="majorBidi" w:hAnsiTheme="majorBidi" w:cstheme="majorBidi"/>
        </w:rPr>
        <w:t xml:space="preserve"> and to </w:t>
      </w:r>
      <w:r w:rsidR="00EA31D3" w:rsidRPr="000A3708">
        <w:rPr>
          <w:rFonts w:asciiTheme="majorBidi" w:hAnsiTheme="majorBidi" w:cstheme="majorBidi"/>
        </w:rPr>
        <w:t xml:space="preserve">attribute those trends to changes in </w:t>
      </w:r>
      <w:r w:rsidRPr="000A3708">
        <w:rPr>
          <w:rFonts w:asciiTheme="majorBidi" w:hAnsiTheme="majorBidi" w:cstheme="majorBidi"/>
        </w:rPr>
        <w:t xml:space="preserve">demographics and </w:t>
      </w:r>
      <w:del w:id="122" w:author="Omar Nawaz" w:date="2018-08-13T14:33:00Z">
        <w:r w:rsidRPr="000A3708" w:rsidDel="0058302A">
          <w:rPr>
            <w:rFonts w:asciiTheme="majorBidi" w:hAnsiTheme="majorBidi" w:cstheme="majorBidi"/>
          </w:rPr>
          <w:delText>concentration</w:delText>
        </w:r>
      </w:del>
      <w:ins w:id="123" w:author="Omar Nawaz" w:date="2018-08-13T14:33:00Z">
        <w:r w:rsidR="0058302A">
          <w:rPr>
            <w:rFonts w:asciiTheme="majorBidi" w:hAnsiTheme="majorBidi" w:cstheme="majorBidi"/>
          </w:rPr>
          <w:t>air quality</w:t>
        </w:r>
      </w:ins>
      <w:del w:id="124" w:author="Omar Nawaz" w:date="2018-08-13T14:33:00Z">
        <w:r w:rsidRPr="000A3708" w:rsidDel="0058302A">
          <w:rPr>
            <w:rFonts w:asciiTheme="majorBidi" w:hAnsiTheme="majorBidi" w:cstheme="majorBidi"/>
          </w:rPr>
          <w:delText xml:space="preserve"> </w:delText>
        </w:r>
        <w:r w:rsidR="00EA31D3" w:rsidRPr="000A3708" w:rsidDel="0058302A">
          <w:rPr>
            <w:rFonts w:asciiTheme="majorBidi" w:hAnsiTheme="majorBidi" w:cstheme="majorBidi"/>
          </w:rPr>
          <w:delText xml:space="preserve">in </w:delText>
        </w:r>
        <w:r w:rsidRPr="000A3708" w:rsidDel="0058302A">
          <w:rPr>
            <w:rFonts w:asciiTheme="majorBidi" w:hAnsiTheme="majorBidi" w:cstheme="majorBidi"/>
          </w:rPr>
          <w:delText>the different datasets</w:delText>
        </w:r>
      </w:del>
      <w:r w:rsidRPr="000A3708">
        <w:rPr>
          <w:rFonts w:asciiTheme="majorBidi" w:hAnsiTheme="majorBidi" w:cstheme="majorBidi"/>
        </w:rPr>
        <w:t xml:space="preserve">. </w:t>
      </w:r>
      <w:r w:rsidR="003E5DC2" w:rsidRPr="000A3708">
        <w:rPr>
          <w:rFonts w:asciiTheme="majorBidi" w:hAnsiTheme="majorBidi" w:cstheme="majorBidi"/>
        </w:rPr>
        <w:t>To</w:t>
      </w:r>
      <w:r w:rsidRPr="000A3708">
        <w:rPr>
          <w:rFonts w:asciiTheme="majorBidi" w:hAnsiTheme="majorBidi" w:cstheme="majorBidi"/>
        </w:rPr>
        <w:t xml:space="preserve"> address this objective</w:t>
      </w:r>
      <w:r w:rsidR="00EA31D3" w:rsidRPr="000A3708">
        <w:rPr>
          <w:rFonts w:asciiTheme="majorBidi" w:hAnsiTheme="majorBidi" w:cstheme="majorBidi"/>
        </w:rPr>
        <w:t>,</w:t>
      </w:r>
      <w:r w:rsidRPr="000A3708">
        <w:rPr>
          <w:rFonts w:asciiTheme="majorBidi" w:hAnsiTheme="majorBidi" w:cstheme="majorBidi"/>
        </w:rPr>
        <w:t xml:space="preserve"> </w:t>
      </w:r>
      <w:del w:id="125" w:author="Omar Nawaz" w:date="2018-08-13T14:33:00Z">
        <w:r w:rsidRPr="000A3708" w:rsidDel="0058302A">
          <w:rPr>
            <w:rFonts w:asciiTheme="majorBidi" w:hAnsiTheme="majorBidi" w:cstheme="majorBidi"/>
          </w:rPr>
          <w:delText xml:space="preserve">two </w:delText>
        </w:r>
      </w:del>
      <w:ins w:id="126" w:author="Omar Nawaz" w:date="2018-08-13T14:33:00Z">
        <w:r w:rsidR="0058302A">
          <w:rPr>
            <w:rFonts w:asciiTheme="majorBidi" w:hAnsiTheme="majorBidi" w:cstheme="majorBidi"/>
          </w:rPr>
          <w:t>three</w:t>
        </w:r>
        <w:r w:rsidR="0058302A" w:rsidRPr="000A3708">
          <w:rPr>
            <w:rFonts w:asciiTheme="majorBidi" w:hAnsiTheme="majorBidi" w:cstheme="majorBidi"/>
          </w:rPr>
          <w:t xml:space="preserve"> </w:t>
        </w:r>
      </w:ins>
      <w:r w:rsidRPr="000A3708">
        <w:rPr>
          <w:rFonts w:asciiTheme="majorBidi" w:hAnsiTheme="majorBidi" w:cstheme="majorBidi"/>
        </w:rPr>
        <w:t xml:space="preserve">separate concentration sources were used. </w:t>
      </w:r>
      <w:proofErr w:type="gramStart"/>
      <w:r w:rsidRPr="000A3708">
        <w:rPr>
          <w:rFonts w:asciiTheme="majorBidi" w:hAnsiTheme="majorBidi" w:cstheme="majorBidi"/>
        </w:rPr>
        <w:t>First</w:t>
      </w:r>
      <w:proofErr w:type="gramEnd"/>
      <w:r w:rsidRPr="000A3708">
        <w:rPr>
          <w:rFonts w:asciiTheme="majorBidi" w:hAnsiTheme="majorBidi" w:cstheme="majorBidi"/>
        </w:rPr>
        <w:t xml:space="preserve"> </w:t>
      </w:r>
      <w:r w:rsidR="00EA31D3" w:rsidRPr="000A3708">
        <w:rPr>
          <w:rFonts w:asciiTheme="majorBidi" w:hAnsiTheme="majorBidi" w:cstheme="majorBidi"/>
        </w:rPr>
        <w:t xml:space="preserve">we use </w:t>
      </w:r>
      <w:r w:rsidRPr="000A3708">
        <w:rPr>
          <w:rFonts w:asciiTheme="majorBidi" w:hAnsiTheme="majorBidi" w:cstheme="majorBidi"/>
        </w:rPr>
        <w:t xml:space="preserve">a </w:t>
      </w:r>
      <w:r w:rsidR="00084C19" w:rsidRPr="000A3708">
        <w:rPr>
          <w:rFonts w:asciiTheme="majorBidi" w:hAnsiTheme="majorBidi" w:cstheme="majorBidi"/>
        </w:rPr>
        <w:t xml:space="preserve">seven </w:t>
      </w:r>
      <w:r w:rsidRPr="000A3708">
        <w:rPr>
          <w:rFonts w:asciiTheme="majorBidi" w:hAnsiTheme="majorBidi" w:cstheme="majorBidi"/>
        </w:rPr>
        <w:t>year (200</w:t>
      </w:r>
      <w:r w:rsidR="00084C19" w:rsidRPr="000A3708">
        <w:rPr>
          <w:rFonts w:asciiTheme="majorBidi" w:hAnsiTheme="majorBidi" w:cstheme="majorBidi"/>
        </w:rPr>
        <w:t>9</w:t>
      </w:r>
      <w:r w:rsidRPr="000A3708">
        <w:rPr>
          <w:rFonts w:asciiTheme="majorBidi" w:hAnsiTheme="majorBidi" w:cstheme="majorBidi"/>
        </w:rPr>
        <w:t>-201</w:t>
      </w:r>
      <w:r w:rsidR="00084C19" w:rsidRPr="000A3708">
        <w:rPr>
          <w:rFonts w:asciiTheme="majorBidi" w:hAnsiTheme="majorBidi" w:cstheme="majorBidi"/>
        </w:rPr>
        <w:t>5</w:t>
      </w:r>
      <w:r w:rsidRPr="000A3708">
        <w:rPr>
          <w:rFonts w:asciiTheme="majorBidi" w:hAnsiTheme="majorBidi" w:cstheme="majorBidi"/>
        </w:rPr>
        <w:t>) CMAQ simulation conducted during the North American Chemical Reanalysis Project (NACR) (Tang et al. 2015, Tong et al. 2016) using an optimal interpolation algorithm t</w:t>
      </w:r>
      <w:r w:rsidR="00D63008" w:rsidRPr="000A3708">
        <w:rPr>
          <w:rFonts w:asciiTheme="majorBidi" w:hAnsiTheme="majorBidi" w:cstheme="majorBidi"/>
        </w:rPr>
        <w:t>o update the simulation with</w:t>
      </w:r>
      <w:r w:rsidRPr="000A3708">
        <w:rPr>
          <w:rFonts w:asciiTheme="majorBidi" w:hAnsiTheme="majorBidi" w:cstheme="majorBidi"/>
        </w:rPr>
        <w:t xml:space="preserve"> MODIS AOD and monitoring data. </w:t>
      </w:r>
      <w:proofErr w:type="gramStart"/>
      <w:r w:rsidRPr="000A3708">
        <w:rPr>
          <w:rFonts w:asciiTheme="majorBidi" w:hAnsiTheme="majorBidi" w:cstheme="majorBidi"/>
        </w:rPr>
        <w:t>Secondly</w:t>
      </w:r>
      <w:proofErr w:type="gramEnd"/>
      <w:r w:rsidR="00B958FF" w:rsidRPr="000A3708">
        <w:rPr>
          <w:rFonts w:asciiTheme="majorBidi" w:hAnsiTheme="majorBidi" w:cstheme="majorBidi"/>
        </w:rPr>
        <w:t xml:space="preserve"> we use</w:t>
      </w:r>
      <w:r w:rsidRPr="000A3708">
        <w:rPr>
          <w:rFonts w:asciiTheme="majorBidi" w:hAnsiTheme="majorBidi" w:cstheme="majorBidi"/>
        </w:rPr>
        <w:t xml:space="preserve"> a satellite derived dataset (SAT) generated for the years 1990-2011 using </w:t>
      </w:r>
      <w:r w:rsidR="00285111" w:rsidRPr="000A3708">
        <w:rPr>
          <w:rFonts w:asciiTheme="majorBidi" w:hAnsiTheme="majorBidi" w:cstheme="majorBidi"/>
        </w:rPr>
        <w:t>a similar</w:t>
      </w:r>
      <w:r w:rsidRPr="000A3708">
        <w:rPr>
          <w:rFonts w:asciiTheme="majorBidi" w:hAnsiTheme="majorBidi" w:cstheme="majorBidi"/>
        </w:rPr>
        <w:t xml:space="preserve"> GWR scheme used </w:t>
      </w:r>
      <w:r w:rsidR="00EA31D3" w:rsidRPr="000A3708">
        <w:rPr>
          <w:rFonts w:asciiTheme="majorBidi" w:hAnsiTheme="majorBidi" w:cstheme="majorBidi"/>
        </w:rPr>
        <w:t xml:space="preserve">by </w:t>
      </w:r>
      <w:r w:rsidRPr="000A3708">
        <w:rPr>
          <w:rFonts w:asciiTheme="majorBidi" w:hAnsiTheme="majorBidi" w:cstheme="majorBidi"/>
        </w:rPr>
        <w:t xml:space="preserve">Cohen et al. </w:t>
      </w:r>
      <w:r w:rsidR="00B958FF" w:rsidRPr="000A3708">
        <w:rPr>
          <w:rFonts w:asciiTheme="majorBidi" w:hAnsiTheme="majorBidi" w:cstheme="majorBidi"/>
        </w:rPr>
        <w:t>(</w:t>
      </w:r>
      <w:r w:rsidRPr="000A3708">
        <w:rPr>
          <w:rFonts w:asciiTheme="majorBidi" w:hAnsiTheme="majorBidi" w:cstheme="majorBidi"/>
        </w:rPr>
        <w:t>2017</w:t>
      </w:r>
      <w:r w:rsidR="00B958FF" w:rsidRPr="000A3708">
        <w:rPr>
          <w:rFonts w:asciiTheme="majorBidi" w:hAnsiTheme="majorBidi" w:cstheme="majorBidi"/>
        </w:rPr>
        <w:t>)</w:t>
      </w:r>
      <w:r w:rsidRPr="000A3708">
        <w:rPr>
          <w:rFonts w:asciiTheme="majorBidi" w:hAnsiTheme="majorBidi" w:cstheme="majorBidi"/>
        </w:rPr>
        <w:t xml:space="preserve">. </w:t>
      </w:r>
      <w:ins w:id="127" w:author="Omar Nawaz" w:date="2018-08-13T14:33:00Z">
        <w:r w:rsidR="0058302A">
          <w:rPr>
            <w:rFonts w:asciiTheme="majorBidi" w:hAnsiTheme="majorBidi" w:cstheme="majorBidi"/>
          </w:rPr>
          <w:t>Lastly we use a Bayesian Maximum Entropy (BME) kriging dataset, generated using monitoring sites from the EPA AIRS database for the years 1999</w:t>
        </w:r>
      </w:ins>
      <w:ins w:id="128" w:author="Omar Nawaz" w:date="2018-08-13T14:35:00Z">
        <w:r w:rsidR="0058302A">
          <w:rPr>
            <w:rFonts w:asciiTheme="majorBidi" w:hAnsiTheme="majorBidi" w:cstheme="majorBidi"/>
          </w:rPr>
          <w:t>-</w:t>
        </w:r>
        <w:r w:rsidR="0058302A" w:rsidRPr="000A3708">
          <w:rPr>
            <w:rFonts w:asciiTheme="majorBidi" w:hAnsiTheme="majorBidi" w:cstheme="majorBidi"/>
          </w:rPr>
          <w:t>2</w:t>
        </w:r>
        <w:r w:rsidR="0058302A">
          <w:rPr>
            <w:rFonts w:asciiTheme="majorBidi" w:hAnsiTheme="majorBidi" w:cstheme="majorBidi"/>
          </w:rPr>
          <w:t xml:space="preserve">016 </w:t>
        </w:r>
      </w:ins>
      <w:r w:rsidRPr="000A3708">
        <w:rPr>
          <w:rFonts w:asciiTheme="majorBidi" w:hAnsiTheme="majorBidi" w:cstheme="majorBidi"/>
        </w:rPr>
        <w:t xml:space="preserve">Annual baseline mortality rates and population data </w:t>
      </w:r>
      <w:r w:rsidR="00B958FF" w:rsidRPr="000A3708">
        <w:rPr>
          <w:rFonts w:asciiTheme="majorBidi" w:hAnsiTheme="majorBidi" w:cstheme="majorBidi"/>
        </w:rPr>
        <w:t xml:space="preserve">at the county level </w:t>
      </w:r>
      <w:r w:rsidR="001A5378" w:rsidRPr="000A3708">
        <w:rPr>
          <w:rFonts w:asciiTheme="majorBidi" w:hAnsiTheme="majorBidi" w:cstheme="majorBidi"/>
        </w:rPr>
        <w:t xml:space="preserve">are </w:t>
      </w:r>
      <w:r w:rsidRPr="000A3708">
        <w:rPr>
          <w:rFonts w:asciiTheme="majorBidi" w:hAnsiTheme="majorBidi" w:cstheme="majorBidi"/>
        </w:rPr>
        <w:t xml:space="preserve">taken from the open access US Centers for Disease Control Database (CDC Wonder, </w:t>
      </w:r>
      <w:hyperlink r:id="rId10" w:history="1">
        <w:r w:rsidRPr="000A3708">
          <w:rPr>
            <w:rStyle w:val="Hyperlink"/>
            <w:rFonts w:asciiTheme="majorBidi" w:hAnsiTheme="majorBidi" w:cstheme="majorBidi"/>
          </w:rPr>
          <w:t>https://wonder.cdc.gov/mortSQL.html)</w:t>
        </w:r>
      </w:hyperlink>
      <w:r w:rsidRPr="000A3708">
        <w:rPr>
          <w:rFonts w:asciiTheme="majorBidi" w:hAnsiTheme="majorBidi" w:cstheme="majorBidi"/>
        </w:rPr>
        <w:t>.</w:t>
      </w:r>
      <w:r w:rsidR="001A5378" w:rsidRPr="000A3708">
        <w:rPr>
          <w:rFonts w:asciiTheme="majorBidi" w:hAnsiTheme="majorBidi" w:cstheme="majorBidi"/>
        </w:rPr>
        <w:t xml:space="preserve">  Air pollution mortality is estimated using the same population and baseline mortality data, and the same methods of health impact assessment, as Zhang et al. (2018), such that the results here are directly comparable with that study, considering now the </w:t>
      </w:r>
      <w:del w:id="129" w:author="Omar Nawaz" w:date="2018-08-13T14:35:00Z">
        <w:r w:rsidR="001A5378" w:rsidRPr="000A3708" w:rsidDel="0058302A">
          <w:rPr>
            <w:rFonts w:asciiTheme="majorBidi" w:hAnsiTheme="majorBidi" w:cstheme="majorBidi"/>
          </w:rPr>
          <w:delText xml:space="preserve">two </w:delText>
        </w:r>
      </w:del>
      <w:ins w:id="130" w:author="Omar Nawaz" w:date="2018-08-13T14:35:00Z">
        <w:r w:rsidR="0058302A">
          <w:rPr>
            <w:rFonts w:asciiTheme="majorBidi" w:hAnsiTheme="majorBidi" w:cstheme="majorBidi"/>
          </w:rPr>
          <w:t>three</w:t>
        </w:r>
        <w:r w:rsidR="0058302A" w:rsidRPr="000A3708">
          <w:rPr>
            <w:rFonts w:asciiTheme="majorBidi" w:hAnsiTheme="majorBidi" w:cstheme="majorBidi"/>
          </w:rPr>
          <w:t xml:space="preserve"> </w:t>
        </w:r>
      </w:ins>
      <w:r w:rsidR="001A5378" w:rsidRPr="000A3708">
        <w:rPr>
          <w:rFonts w:asciiTheme="majorBidi" w:hAnsiTheme="majorBidi" w:cstheme="majorBidi"/>
        </w:rPr>
        <w:t>additional concentration datasets.</w:t>
      </w:r>
    </w:p>
    <w:p w14:paraId="6CE32A2B" w14:textId="0E6A2112" w:rsidR="00672CB1" w:rsidRPr="000A3708" w:rsidRDefault="00730B3C" w:rsidP="00B36E76">
      <w:pPr>
        <w:spacing w:line="480" w:lineRule="auto"/>
        <w:outlineLvl w:val="0"/>
        <w:rPr>
          <w:rFonts w:asciiTheme="majorBidi" w:hAnsiTheme="majorBidi" w:cstheme="majorBidi"/>
          <w:b/>
          <w:bCs/>
        </w:rPr>
      </w:pPr>
      <w:r w:rsidRPr="000A3708">
        <w:rPr>
          <w:rFonts w:asciiTheme="majorBidi" w:hAnsiTheme="majorBidi" w:cstheme="majorBidi"/>
          <w:b/>
          <w:bCs/>
        </w:rPr>
        <w:lastRenderedPageBreak/>
        <w:t>METHODOLOGY</w:t>
      </w:r>
    </w:p>
    <w:p w14:paraId="61D59972" w14:textId="52E215BC" w:rsidR="00672CB1" w:rsidRPr="000A3708" w:rsidRDefault="00672CB1" w:rsidP="00730B3C">
      <w:pPr>
        <w:spacing w:line="480" w:lineRule="auto"/>
        <w:outlineLvl w:val="0"/>
        <w:rPr>
          <w:rFonts w:asciiTheme="majorBidi" w:hAnsiTheme="majorBidi" w:cstheme="majorBidi"/>
          <w:b/>
          <w:bCs/>
        </w:rPr>
      </w:pPr>
      <w:r w:rsidRPr="000A3708">
        <w:rPr>
          <w:rFonts w:asciiTheme="majorBidi" w:hAnsiTheme="majorBidi" w:cstheme="majorBidi"/>
          <w:b/>
          <w:bCs/>
        </w:rPr>
        <w:t xml:space="preserve">North American Chemical Reanalysis </w:t>
      </w:r>
    </w:p>
    <w:p w14:paraId="5A6CA4EC" w14:textId="204D57DE" w:rsidR="00672CB1" w:rsidRPr="000A3708" w:rsidRDefault="007E74A0" w:rsidP="00672CB1">
      <w:pPr>
        <w:spacing w:line="480" w:lineRule="auto"/>
        <w:ind w:firstLine="720"/>
        <w:rPr>
          <w:rFonts w:asciiTheme="majorBidi" w:hAnsiTheme="majorBidi" w:cstheme="majorBidi"/>
        </w:rPr>
      </w:pPr>
      <w:r w:rsidRPr="000A3708">
        <w:rPr>
          <w:rFonts w:asciiTheme="majorBidi" w:hAnsiTheme="majorBidi" w:cstheme="majorBidi"/>
        </w:rPr>
        <w:t>The NACR</w:t>
      </w:r>
      <w:r w:rsidR="004100BA" w:rsidRPr="000A3708">
        <w:rPr>
          <w:rFonts w:asciiTheme="majorBidi" w:hAnsiTheme="majorBidi" w:cstheme="majorBidi"/>
        </w:rPr>
        <w:t xml:space="preserve"> </w:t>
      </w:r>
      <w:r w:rsidR="00B25F84" w:rsidRPr="000A3708">
        <w:rPr>
          <w:rFonts w:asciiTheme="majorBidi" w:hAnsiTheme="majorBidi" w:cstheme="majorBidi"/>
        </w:rPr>
        <w:t>p</w:t>
      </w:r>
      <w:r w:rsidR="004100BA" w:rsidRPr="000A3708">
        <w:rPr>
          <w:rFonts w:asciiTheme="majorBidi" w:hAnsiTheme="majorBidi" w:cstheme="majorBidi"/>
        </w:rPr>
        <w:t>roject</w:t>
      </w:r>
      <w:r w:rsidR="00672CB1" w:rsidRPr="000A3708">
        <w:rPr>
          <w:rFonts w:asciiTheme="majorBidi" w:hAnsiTheme="majorBidi" w:cstheme="majorBidi"/>
        </w:rPr>
        <w:t xml:space="preserve"> simulated air quality (both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over the continental US (CONUS) between 200</w:t>
      </w:r>
      <w:ins w:id="131" w:author="Muhammad Omar Nawaz [2]" w:date="2018-08-29T12:24:00Z">
        <w:r w:rsidR="00DD594D">
          <w:rPr>
            <w:rFonts w:asciiTheme="majorBidi" w:hAnsiTheme="majorBidi" w:cstheme="majorBidi"/>
            <w:i/>
          </w:rPr>
          <w:t>7</w:t>
        </w:r>
      </w:ins>
      <w:del w:id="132" w:author="Muhammad Omar Nawaz [2]" w:date="2018-08-29T12:24:00Z">
        <w:r w:rsidR="00084C19" w:rsidRPr="000A3708" w:rsidDel="00DD594D">
          <w:rPr>
            <w:rFonts w:asciiTheme="majorBidi" w:hAnsiTheme="majorBidi" w:cstheme="majorBidi"/>
          </w:rPr>
          <w:delText>9</w:delText>
        </w:r>
      </w:del>
      <w:r w:rsidR="00672CB1" w:rsidRPr="000A3708">
        <w:rPr>
          <w:rFonts w:asciiTheme="majorBidi" w:hAnsiTheme="majorBidi" w:cstheme="majorBidi"/>
        </w:rPr>
        <w:t xml:space="preserve"> and 201</w:t>
      </w:r>
      <w:ins w:id="133" w:author="Muhammad Omar Nawaz [2]" w:date="2018-08-29T12:24:00Z">
        <w:r w:rsidR="00DD594D">
          <w:rPr>
            <w:rFonts w:asciiTheme="majorBidi" w:hAnsiTheme="majorBidi" w:cstheme="majorBidi"/>
          </w:rPr>
          <w:t>6</w:t>
        </w:r>
      </w:ins>
      <w:del w:id="134" w:author="Muhammad Omar Nawaz [2]" w:date="2018-08-29T12:24:00Z">
        <w:r w:rsidR="00084C19" w:rsidRPr="000A3708" w:rsidDel="00DD594D">
          <w:rPr>
            <w:rFonts w:asciiTheme="majorBidi" w:hAnsiTheme="majorBidi" w:cstheme="majorBidi"/>
          </w:rPr>
          <w:delText>5</w:delText>
        </w:r>
      </w:del>
      <w:r w:rsidR="00672CB1" w:rsidRPr="000A3708">
        <w:rPr>
          <w:rFonts w:asciiTheme="majorBidi" w:hAnsiTheme="majorBidi" w:cstheme="majorBidi"/>
        </w:rPr>
        <w:t xml:space="preserve"> at 12 km resolution (Tang et al. 2015, Tong et al. 2016). These studies used an optimal interpolation (OI) method </w:t>
      </w:r>
      <w:r w:rsidR="006C37B9" w:rsidRPr="000A3708">
        <w:rPr>
          <w:rFonts w:asciiTheme="majorBidi" w:hAnsiTheme="majorBidi" w:cstheme="majorBidi"/>
        </w:rPr>
        <w:t>through which observations from both</w:t>
      </w:r>
      <w:r w:rsidR="001A5378" w:rsidRPr="000A3708">
        <w:rPr>
          <w:rFonts w:asciiTheme="majorBidi" w:hAnsiTheme="majorBidi" w:cstheme="majorBidi"/>
        </w:rPr>
        <w:t xml:space="preserve"> </w:t>
      </w:r>
      <w:proofErr w:type="spellStart"/>
      <w:r w:rsidR="00672CB1" w:rsidRPr="000A3708">
        <w:rPr>
          <w:rFonts w:asciiTheme="majorBidi" w:hAnsiTheme="majorBidi" w:cstheme="majorBidi"/>
        </w:rPr>
        <w:t>both</w:t>
      </w:r>
      <w:proofErr w:type="spellEnd"/>
      <w:r w:rsidR="00672CB1" w:rsidRPr="000A3708">
        <w:rPr>
          <w:rFonts w:asciiTheme="majorBidi" w:hAnsiTheme="majorBidi" w:cstheme="majorBidi"/>
        </w:rPr>
        <w:t xml:space="preserve"> MODIS (Moderate Resolution Imaging </w:t>
      </w:r>
      <w:proofErr w:type="spellStart"/>
      <w:r w:rsidR="00672CB1" w:rsidRPr="000A3708">
        <w:rPr>
          <w:rFonts w:asciiTheme="majorBidi" w:hAnsiTheme="majorBidi" w:cstheme="majorBidi"/>
        </w:rPr>
        <w:t>Spetoradiometer</w:t>
      </w:r>
      <w:proofErr w:type="spellEnd"/>
      <w:r w:rsidR="00672CB1" w:rsidRPr="000A3708">
        <w:rPr>
          <w:rFonts w:asciiTheme="majorBidi" w:hAnsiTheme="majorBidi" w:cstheme="majorBidi"/>
        </w:rPr>
        <w:t xml:space="preserve">) aerosol optical depth (AOD) and surface hourly </w:t>
      </w:r>
      <w:proofErr w:type="spellStart"/>
      <w:r w:rsidR="00672CB1" w:rsidRPr="000A3708">
        <w:rPr>
          <w:rFonts w:asciiTheme="majorBidi" w:hAnsiTheme="majorBidi" w:cstheme="majorBidi"/>
        </w:rPr>
        <w:t>AIRNow</w:t>
      </w:r>
      <w:proofErr w:type="spellEnd"/>
      <w:r w:rsidR="00672CB1" w:rsidRPr="000A3708">
        <w:rPr>
          <w:rFonts w:asciiTheme="majorBidi" w:hAnsiTheme="majorBidi" w:cstheme="majorBidi"/>
        </w:rPr>
        <w:t xml:space="preserve">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and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data </w:t>
      </w:r>
      <w:r w:rsidR="006C37B9" w:rsidRPr="000A3708">
        <w:rPr>
          <w:rFonts w:asciiTheme="majorBidi" w:hAnsiTheme="majorBidi" w:cstheme="majorBidi"/>
        </w:rPr>
        <w:t xml:space="preserve">are input </w:t>
      </w:r>
      <w:r w:rsidR="00672CB1" w:rsidRPr="000A3708">
        <w:rPr>
          <w:rFonts w:asciiTheme="majorBidi" w:hAnsiTheme="majorBidi" w:cstheme="majorBidi"/>
        </w:rPr>
        <w:t>into the Community Multiscale Air Quality (CMAQ) model. The Weather Research and Forecasting Advance Research (WRF-ARW) model was coupled with CMAQ prior to data assimilation. Tang et al. (2015) incorporated an OI method:</w:t>
      </w:r>
    </w:p>
    <w:p w14:paraId="14FFCAE7" w14:textId="77777777" w:rsidR="00672CB1" w:rsidRPr="000A3708" w:rsidRDefault="00DB46B9" w:rsidP="00672CB1">
      <w:pPr>
        <w:spacing w:line="480" w:lineRule="auto"/>
        <w:ind w:firstLine="720"/>
        <w:rPr>
          <w:rFonts w:asciiTheme="majorBidi" w:eastAsiaTheme="minorEastAsia" w:hAnsiTheme="majorBidi" w:cstheme="majorBidi"/>
        </w:rPr>
      </w:pPr>
      <m:oMathPara>
        <m:oMath>
          <m:sSup>
            <m:sSupPr>
              <m:ctrlPr>
                <w:ins w:id="135" w:author="Omar Nawaz" w:date="2018-07-23T14:51:00Z">
                  <w:rPr>
                    <w:rFonts w:ascii="Cambria Math" w:hAnsi="Cambria Math" w:cstheme="majorBidi"/>
                    <w:i/>
                  </w:rPr>
                </w:ins>
              </m:ctrlPr>
            </m:sSupPr>
            <m:e>
              <m:r>
                <w:rPr>
                  <w:rFonts w:ascii="Cambria Math" w:hAnsi="Cambria Math" w:cstheme="majorBidi"/>
                </w:rPr>
                <m:t>X</m:t>
              </m:r>
            </m:e>
            <m:sup>
              <m:r>
                <w:rPr>
                  <w:rFonts w:ascii="Cambria Math" w:hAnsi="Cambria Math" w:cstheme="majorBidi"/>
                </w:rPr>
                <m:t>a</m:t>
              </m:r>
            </m:sup>
          </m:sSup>
          <m:r>
            <w:rPr>
              <w:rFonts w:ascii="Cambria Math" w:hAnsi="Cambria Math" w:cstheme="majorBidi"/>
            </w:rPr>
            <m:t>=</m:t>
          </m:r>
          <m:sSup>
            <m:sSupPr>
              <m:ctrlPr>
                <w:ins w:id="136" w:author="Omar Nawaz" w:date="2018-07-23T14:51:00Z">
                  <w:rPr>
                    <w:rFonts w:ascii="Cambria Math" w:hAnsi="Cambria Math" w:cstheme="majorBidi"/>
                    <w:i/>
                  </w:rPr>
                </w:ins>
              </m:ctrlPr>
            </m:sSupPr>
            <m:e>
              <m:r>
                <w:rPr>
                  <w:rFonts w:ascii="Cambria Math" w:hAnsi="Cambria Math" w:cstheme="majorBidi"/>
                </w:rPr>
                <m:t>X</m:t>
              </m:r>
            </m:e>
            <m:sup>
              <m:r>
                <w:rPr>
                  <w:rFonts w:ascii="Cambria Math" w:hAnsi="Cambria Math" w:cstheme="majorBidi"/>
                </w:rPr>
                <m:t>b</m:t>
              </m:r>
            </m:sup>
          </m:sSup>
          <m:r>
            <w:rPr>
              <w:rFonts w:ascii="Cambria Math" w:hAnsi="Cambria Math" w:cstheme="majorBidi"/>
            </w:rPr>
            <m:t>+B</m:t>
          </m:r>
          <m:sSup>
            <m:sSupPr>
              <m:ctrlPr>
                <w:ins w:id="137" w:author="Omar Nawaz" w:date="2018-07-23T14:51:00Z">
                  <w:rPr>
                    <w:rFonts w:ascii="Cambria Math" w:hAnsi="Cambria Math" w:cstheme="majorBidi"/>
                    <w:i/>
                  </w:rPr>
                </w:ins>
              </m:ctrlPr>
            </m:sSupPr>
            <m:e>
              <m:r>
                <w:rPr>
                  <w:rFonts w:ascii="Cambria Math" w:hAnsi="Cambria Math" w:cstheme="majorBidi"/>
                </w:rPr>
                <m:t>H</m:t>
              </m:r>
            </m:e>
            <m:sup>
              <m:r>
                <w:rPr>
                  <w:rFonts w:ascii="Cambria Math" w:hAnsi="Cambria Math" w:cstheme="majorBidi"/>
                </w:rPr>
                <m:t>T</m:t>
              </m:r>
            </m:sup>
          </m:sSup>
          <m:sSup>
            <m:sSupPr>
              <m:ctrlPr>
                <w:ins w:id="138" w:author="Omar Nawaz" w:date="2018-07-23T14:51:00Z">
                  <w:rPr>
                    <w:rFonts w:ascii="Cambria Math" w:hAnsi="Cambria Math" w:cstheme="majorBidi"/>
                    <w:i/>
                  </w:rPr>
                </w:ins>
              </m:ctrlPr>
            </m:sSupPr>
            <m:e>
              <m:d>
                <m:dPr>
                  <m:ctrlPr>
                    <w:ins w:id="139" w:author="Omar Nawaz" w:date="2018-07-23T14:51:00Z">
                      <w:rPr>
                        <w:rFonts w:ascii="Cambria Math" w:hAnsi="Cambria Math" w:cstheme="majorBidi"/>
                        <w:i/>
                      </w:rPr>
                    </w:ins>
                  </m:ctrlPr>
                </m:dPr>
                <m:e>
                  <m:r>
                    <w:rPr>
                      <w:rFonts w:ascii="Cambria Math" w:hAnsi="Cambria Math" w:cstheme="majorBidi"/>
                    </w:rPr>
                    <m:t>HB</m:t>
                  </m:r>
                  <m:sSup>
                    <m:sSupPr>
                      <m:ctrlPr>
                        <w:ins w:id="140" w:author="Omar Nawaz" w:date="2018-07-23T14:51:00Z">
                          <w:rPr>
                            <w:rFonts w:ascii="Cambria Math" w:hAnsi="Cambria Math" w:cstheme="majorBidi"/>
                            <w:i/>
                          </w:rPr>
                        </w:ins>
                      </m:ctrlPr>
                    </m:sSupPr>
                    <m:e>
                      <m:r>
                        <w:rPr>
                          <w:rFonts w:ascii="Cambria Math" w:hAnsi="Cambria Math" w:cstheme="majorBidi"/>
                        </w:rPr>
                        <m:t>H</m:t>
                      </m:r>
                    </m:e>
                    <m:sup>
                      <m:r>
                        <w:rPr>
                          <w:rFonts w:ascii="Cambria Math" w:hAnsi="Cambria Math" w:cstheme="majorBidi"/>
                        </w:rPr>
                        <m:t>T</m:t>
                      </m:r>
                    </m:sup>
                  </m:sSup>
                  <m:r>
                    <w:rPr>
                      <w:rFonts w:ascii="Cambria Math" w:hAnsi="Cambria Math" w:cstheme="majorBidi"/>
                    </w:rPr>
                    <m:t>+O</m:t>
                  </m:r>
                </m:e>
              </m:d>
            </m:e>
            <m:sup>
              <m:r>
                <w:rPr>
                  <w:rFonts w:ascii="Cambria Math" w:hAnsi="Cambria Math" w:cstheme="majorBidi"/>
                </w:rPr>
                <m:t>-1</m:t>
              </m:r>
            </m:sup>
          </m:sSup>
          <m:r>
            <w:rPr>
              <w:rFonts w:ascii="Cambria Math" w:hAnsi="Cambria Math" w:cstheme="majorBidi"/>
            </w:rPr>
            <m:t>(Y-H</m:t>
          </m:r>
          <m:sSup>
            <m:sSupPr>
              <m:ctrlPr>
                <w:ins w:id="141" w:author="Omar Nawaz" w:date="2018-07-23T14:51:00Z">
                  <w:rPr>
                    <w:rFonts w:ascii="Cambria Math" w:hAnsi="Cambria Math" w:cstheme="majorBidi"/>
                    <w:i/>
                  </w:rPr>
                </w:ins>
              </m:ctrlPr>
            </m:sSupPr>
            <m:e>
              <m:r>
                <w:rPr>
                  <w:rFonts w:ascii="Cambria Math" w:hAnsi="Cambria Math" w:cstheme="majorBidi"/>
                </w:rPr>
                <m:t>X</m:t>
              </m:r>
            </m:e>
            <m:sup>
              <m:r>
                <w:rPr>
                  <w:rFonts w:ascii="Cambria Math" w:hAnsi="Cambria Math" w:cstheme="majorBidi"/>
                </w:rPr>
                <m:t>b</m:t>
              </m:r>
            </m:sup>
          </m:sSup>
          <m:r>
            <w:rPr>
              <w:rFonts w:ascii="Cambria Math" w:hAnsi="Cambria Math" w:cstheme="majorBidi"/>
            </w:rPr>
            <m:t>)</m:t>
          </m:r>
        </m:oMath>
      </m:oMathPara>
    </w:p>
    <w:p w14:paraId="3417B93D" w14:textId="15292646" w:rsidR="00672CB1" w:rsidRPr="000A3708" w:rsidRDefault="00672CB1" w:rsidP="00672CB1">
      <w:pPr>
        <w:spacing w:line="480" w:lineRule="auto"/>
        <w:rPr>
          <w:rFonts w:asciiTheme="majorBidi" w:hAnsiTheme="majorBidi" w:cstheme="majorBidi"/>
        </w:rPr>
      </w:pPr>
      <w:r w:rsidRPr="000A3708">
        <w:rPr>
          <w:rFonts w:asciiTheme="majorBidi" w:eastAsiaTheme="minorEastAsia" w:hAnsiTheme="majorBidi" w:cstheme="majorBidi"/>
        </w:rPr>
        <w:t xml:space="preserve">Originally developed by </w:t>
      </w:r>
      <w:proofErr w:type="spellStart"/>
      <w:r w:rsidRPr="000A3708">
        <w:rPr>
          <w:rFonts w:asciiTheme="majorBidi" w:eastAsiaTheme="minorEastAsia" w:hAnsiTheme="majorBidi" w:cstheme="majorBidi"/>
        </w:rPr>
        <w:t>Adhikary</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2008), this method combines the prior modeled or AOD data (</w:t>
      </w:r>
      <w:proofErr w:type="spellStart"/>
      <w:r w:rsidRPr="000A3708">
        <w:rPr>
          <w:rFonts w:asciiTheme="majorBidi" w:hAnsiTheme="majorBidi" w:cstheme="majorBidi"/>
        </w:rPr>
        <w:t>X</w:t>
      </w:r>
      <w:r w:rsidRPr="000A3708">
        <w:rPr>
          <w:rFonts w:asciiTheme="majorBidi" w:hAnsiTheme="majorBidi" w:cstheme="majorBidi"/>
          <w:vertAlign w:val="superscript"/>
        </w:rPr>
        <w:t>b</w:t>
      </w:r>
      <w:proofErr w:type="spellEnd"/>
      <w:r w:rsidRPr="000A3708">
        <w:rPr>
          <w:rFonts w:asciiTheme="majorBidi" w:hAnsiTheme="majorBidi" w:cstheme="majorBidi"/>
        </w:rPr>
        <w:t xml:space="preserve">) and the observed </w:t>
      </w:r>
      <w:proofErr w:type="spellStart"/>
      <w:r w:rsidRPr="000A3708">
        <w:rPr>
          <w:rFonts w:asciiTheme="majorBidi" w:hAnsiTheme="majorBidi" w:cstheme="majorBidi"/>
        </w:rPr>
        <w:t>AIRNow</w:t>
      </w:r>
      <w:proofErr w:type="spellEnd"/>
      <w:r w:rsidRPr="000A3708">
        <w:rPr>
          <w:rFonts w:asciiTheme="majorBidi" w:hAnsiTheme="majorBidi" w:cstheme="majorBidi"/>
        </w:rPr>
        <w:t xml:space="preserve"> data (Y) along with their associated error covariance matrices B and O using an operator (H) </w:t>
      </w:r>
      <w:r w:rsidR="003E5DC2" w:rsidRPr="000A3708">
        <w:rPr>
          <w:rFonts w:asciiTheme="majorBidi" w:hAnsiTheme="majorBidi" w:cstheme="majorBidi"/>
        </w:rPr>
        <w:t>to</w:t>
      </w:r>
      <w:r w:rsidRPr="000A3708">
        <w:rPr>
          <w:rFonts w:asciiTheme="majorBidi" w:hAnsiTheme="majorBidi" w:cstheme="majorBidi"/>
        </w:rPr>
        <w:t xml:space="preserve"> feed in the observational and AOD data at each time step. Four </w:t>
      </w:r>
      <w:proofErr w:type="gramStart"/>
      <w:r w:rsidRPr="000A3708">
        <w:rPr>
          <w:rFonts w:asciiTheme="majorBidi" w:hAnsiTheme="majorBidi" w:cstheme="majorBidi"/>
        </w:rPr>
        <w:t>separate</w:t>
      </w:r>
      <w:proofErr w:type="gramEnd"/>
      <w:r w:rsidRPr="000A3708">
        <w:rPr>
          <w:rFonts w:asciiTheme="majorBidi" w:hAnsiTheme="majorBidi" w:cstheme="majorBidi"/>
        </w:rPr>
        <w:t xml:space="preserve"> OI methods were tested and it was found that decreased time steps provided simulated values that more closely matched with observations. Once the method was optimized, Tong et al. (2016)</w:t>
      </w:r>
      <w:r w:rsidR="001A5378" w:rsidRPr="000A3708">
        <w:rPr>
          <w:rFonts w:asciiTheme="majorBidi" w:hAnsiTheme="majorBidi" w:cstheme="majorBidi"/>
        </w:rPr>
        <w:t xml:space="preserve"> then</w:t>
      </w:r>
      <w:r w:rsidRPr="000A3708">
        <w:rPr>
          <w:rFonts w:asciiTheme="majorBidi" w:hAnsiTheme="majorBidi" w:cstheme="majorBidi"/>
        </w:rPr>
        <w:t xml:space="preserve"> ran longer simulations </w:t>
      </w:r>
      <w:r w:rsidR="001A5378" w:rsidRPr="000A3708">
        <w:rPr>
          <w:rFonts w:asciiTheme="majorBidi" w:hAnsiTheme="majorBidi" w:cstheme="majorBidi"/>
        </w:rPr>
        <w:t>over 2007-2016</w:t>
      </w:r>
      <w:r w:rsidRPr="000A3708">
        <w:rPr>
          <w:rFonts w:asciiTheme="majorBidi" w:hAnsiTheme="majorBidi" w:cstheme="majorBidi"/>
        </w:rPr>
        <w:t>.</w:t>
      </w:r>
    </w:p>
    <w:p w14:paraId="71EF3575" w14:textId="77777777" w:rsidR="00C82E13" w:rsidRDefault="003E5DC2" w:rsidP="00D63008">
      <w:pPr>
        <w:spacing w:line="480" w:lineRule="auto"/>
        <w:ind w:firstLine="720"/>
        <w:rPr>
          <w:rFonts w:asciiTheme="majorBidi" w:hAnsiTheme="majorBidi" w:cstheme="majorBidi"/>
        </w:rPr>
        <w:sectPr w:rsidR="00C82E13" w:rsidSect="00B36E76">
          <w:pgSz w:w="12240" w:h="15840"/>
          <w:pgMar w:top="1440" w:right="1440" w:bottom="1440" w:left="1440" w:header="720" w:footer="720" w:gutter="0"/>
          <w:cols w:space="720"/>
          <w:docGrid w:linePitch="360"/>
        </w:sectPr>
      </w:pPr>
      <w:r w:rsidRPr="000A3708">
        <w:rPr>
          <w:rFonts w:asciiTheme="majorBidi" w:hAnsiTheme="majorBidi" w:cstheme="majorBidi"/>
        </w:rPr>
        <w:t>To</w:t>
      </w:r>
      <w:r w:rsidR="00672CB1" w:rsidRPr="000A3708">
        <w:rPr>
          <w:rFonts w:asciiTheme="majorBidi" w:hAnsiTheme="majorBidi" w:cstheme="majorBidi"/>
        </w:rPr>
        <w:t xml:space="preserve"> test the efficacy of the OI method, both a base case and an OI CMAQ run were compared against the EPA AIRNOW grid interpolated from station data. It was found that over the majority of the US</w:t>
      </w:r>
      <w:r w:rsidR="001A5378" w:rsidRPr="000A3708">
        <w:rPr>
          <w:rFonts w:asciiTheme="majorBidi" w:hAnsiTheme="majorBidi" w:cstheme="majorBidi"/>
        </w:rPr>
        <w:t>,</w:t>
      </w:r>
      <w:r w:rsidR="00672CB1" w:rsidRPr="000A3708">
        <w:rPr>
          <w:rFonts w:asciiTheme="majorBidi" w:hAnsiTheme="majorBidi" w:cstheme="majorBidi"/>
        </w:rPr>
        <w:t xml:space="preserve"> the </w:t>
      </w:r>
      <w:r w:rsidR="001A5378" w:rsidRPr="000A3708">
        <w:rPr>
          <w:rFonts w:asciiTheme="majorBidi" w:hAnsiTheme="majorBidi" w:cstheme="majorBidi"/>
        </w:rPr>
        <w:t xml:space="preserve">NACR base simulation </w:t>
      </w:r>
      <w:r w:rsidR="00672CB1" w:rsidRPr="000A3708">
        <w:rPr>
          <w:rFonts w:asciiTheme="majorBidi" w:hAnsiTheme="majorBidi" w:cstheme="majorBidi"/>
        </w:rPr>
        <w:t>under predicted PM</w:t>
      </w:r>
      <w:r w:rsidR="00672CB1" w:rsidRPr="000A3708">
        <w:rPr>
          <w:rFonts w:asciiTheme="majorBidi" w:hAnsiTheme="majorBidi" w:cstheme="majorBidi"/>
          <w:vertAlign w:val="subscript"/>
        </w:rPr>
        <w:t>2.5</w:t>
      </w:r>
      <w:r w:rsidR="001A5378" w:rsidRPr="000A3708">
        <w:rPr>
          <w:rFonts w:asciiTheme="majorBidi" w:hAnsiTheme="majorBidi" w:cstheme="majorBidi"/>
        </w:rPr>
        <w:t xml:space="preserve">, </w:t>
      </w:r>
      <w:r w:rsidR="00672CB1" w:rsidRPr="000A3708">
        <w:rPr>
          <w:rFonts w:asciiTheme="majorBidi" w:hAnsiTheme="majorBidi" w:cstheme="majorBidi"/>
        </w:rPr>
        <w:t xml:space="preserve">but after the OI adjustment the under predicted areas </w:t>
      </w:r>
      <w:r w:rsidR="006C37B9" w:rsidRPr="000A3708">
        <w:rPr>
          <w:rFonts w:asciiTheme="majorBidi" w:hAnsiTheme="majorBidi" w:cstheme="majorBidi"/>
        </w:rPr>
        <w:t>more closely matched</w:t>
      </w:r>
      <w:r w:rsidR="00672CB1" w:rsidRPr="000A3708">
        <w:rPr>
          <w:rFonts w:asciiTheme="majorBidi" w:hAnsiTheme="majorBidi" w:cstheme="majorBidi"/>
        </w:rPr>
        <w:t xml:space="preserve"> observations.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was also under </w:t>
      </w:r>
    </w:p>
    <w:p w14:paraId="2EB0EB78" w14:textId="77777777" w:rsidR="00DD594D" w:rsidRDefault="00672CB1">
      <w:pPr>
        <w:spacing w:line="480" w:lineRule="auto"/>
        <w:rPr>
          <w:ins w:id="142" w:author="Muhammad Omar Nawaz [2]" w:date="2018-08-29T12:25:00Z"/>
          <w:rFonts w:asciiTheme="majorBidi" w:hAnsiTheme="majorBidi" w:cstheme="majorBidi"/>
        </w:rPr>
        <w:pPrChange w:id="143" w:author="Muhammad Omar Nawaz [2]" w:date="2018-08-29T12:25:00Z">
          <w:pPr>
            <w:spacing w:line="480" w:lineRule="auto"/>
            <w:ind w:firstLine="720"/>
          </w:pPr>
        </w:pPrChange>
      </w:pPr>
      <w:r w:rsidRPr="000A3708">
        <w:rPr>
          <w:rFonts w:asciiTheme="majorBidi" w:hAnsiTheme="majorBidi" w:cstheme="majorBidi"/>
        </w:rPr>
        <w:lastRenderedPageBreak/>
        <w:t xml:space="preserve">predicted but not to as great of an </w:t>
      </w:r>
      <w:r w:rsidR="006C37B9" w:rsidRPr="000A3708">
        <w:rPr>
          <w:rFonts w:asciiTheme="majorBidi" w:hAnsiTheme="majorBidi" w:cstheme="majorBidi"/>
        </w:rPr>
        <w:t>extent</w:t>
      </w:r>
      <w:r w:rsidRPr="000A3708">
        <w:rPr>
          <w:rFonts w:asciiTheme="majorBidi" w:hAnsiTheme="majorBidi" w:cstheme="majorBidi"/>
        </w:rPr>
        <w:t xml:space="preserve">. </w:t>
      </w:r>
    </w:p>
    <w:p w14:paraId="26B13BA6" w14:textId="5230A182" w:rsidR="00672CB1" w:rsidRPr="000A3708" w:rsidRDefault="003E5DC2" w:rsidP="00DD594D">
      <w:pPr>
        <w:spacing w:line="480" w:lineRule="auto"/>
        <w:ind w:firstLine="720"/>
        <w:rPr>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quantify the relia</w:t>
      </w:r>
      <w:r w:rsidR="00D63008" w:rsidRPr="000A3708">
        <w:rPr>
          <w:rFonts w:asciiTheme="majorBidi" w:hAnsiTheme="majorBidi" w:cstheme="majorBidi"/>
        </w:rPr>
        <w:t>bility of the simulated results</w:t>
      </w:r>
      <w:r w:rsidR="006C37B9" w:rsidRPr="000A3708">
        <w:rPr>
          <w:rFonts w:asciiTheme="majorBidi" w:hAnsiTheme="majorBidi" w:cstheme="majorBidi"/>
        </w:rPr>
        <w:t>,</w:t>
      </w:r>
      <w:r w:rsidR="00672CB1" w:rsidRPr="000A3708">
        <w:rPr>
          <w:rFonts w:asciiTheme="majorBidi" w:hAnsiTheme="majorBidi" w:cstheme="majorBidi"/>
        </w:rPr>
        <w:t xml:space="preserve"> a random day was </w:t>
      </w:r>
      <w:r w:rsidR="00D63008" w:rsidRPr="000A3708">
        <w:rPr>
          <w:rFonts w:asciiTheme="majorBidi" w:hAnsiTheme="majorBidi" w:cstheme="majorBidi"/>
        </w:rPr>
        <w:t xml:space="preserve">selected </w:t>
      </w:r>
      <w:r w:rsidR="00672CB1" w:rsidRPr="000A3708">
        <w:rPr>
          <w:rFonts w:asciiTheme="majorBidi" w:hAnsiTheme="majorBidi" w:cstheme="majorBidi"/>
        </w:rPr>
        <w:t>and the correlation coefficients and mean biases (MB) w</w:t>
      </w:r>
      <w:r w:rsidR="00D63008" w:rsidRPr="000A3708">
        <w:rPr>
          <w:rFonts w:asciiTheme="majorBidi" w:hAnsiTheme="majorBidi" w:cstheme="majorBidi"/>
        </w:rPr>
        <w:t>ere determined for both species. For the strongest OI case (OI4) correlation coefficients of R=0.56 and R=0.40 and mean biases of MB=1.55 and MB=-0.11 were calculated for O</w:t>
      </w:r>
      <w:r w:rsidR="00D63008" w:rsidRPr="000A3708">
        <w:rPr>
          <w:rFonts w:asciiTheme="majorBidi" w:hAnsiTheme="majorBidi" w:cstheme="majorBidi"/>
          <w:vertAlign w:val="subscript"/>
        </w:rPr>
        <w:t>3</w:t>
      </w:r>
      <w:r w:rsidR="00D63008" w:rsidRPr="000A3708">
        <w:rPr>
          <w:rFonts w:asciiTheme="majorBidi" w:hAnsiTheme="majorBidi" w:cstheme="majorBidi"/>
        </w:rPr>
        <w:t xml:space="preserve"> and PM</w:t>
      </w:r>
      <w:r w:rsidR="00D63008" w:rsidRPr="000A3708">
        <w:rPr>
          <w:rFonts w:asciiTheme="majorBidi" w:hAnsiTheme="majorBidi" w:cstheme="majorBidi"/>
          <w:vertAlign w:val="subscript"/>
        </w:rPr>
        <w:t>2.5</w:t>
      </w:r>
      <w:r w:rsidR="00D63008" w:rsidRPr="000A3708">
        <w:rPr>
          <w:rFonts w:asciiTheme="majorBidi" w:hAnsiTheme="majorBidi" w:cstheme="majorBidi"/>
        </w:rPr>
        <w:t xml:space="preserve"> respectively. </w:t>
      </w:r>
    </w:p>
    <w:p w14:paraId="784A1463" w14:textId="31D8FD9B" w:rsidR="00672CB1" w:rsidRPr="000A3708" w:rsidRDefault="00672CB1">
      <w:pPr>
        <w:spacing w:line="480" w:lineRule="auto"/>
        <w:ind w:firstLine="720"/>
        <w:rPr>
          <w:rFonts w:asciiTheme="majorBidi" w:hAnsiTheme="majorBidi" w:cstheme="majorBidi"/>
        </w:rPr>
        <w:pPrChange w:id="144" w:author="Muhammad Omar Nawaz [2]" w:date="2018-08-29T12:25:00Z">
          <w:pPr>
            <w:spacing w:line="480" w:lineRule="auto"/>
          </w:pPr>
        </w:pPrChange>
      </w:pPr>
      <w:r w:rsidRPr="000A3708">
        <w:rPr>
          <w:rFonts w:asciiTheme="majorBidi" w:hAnsiTheme="majorBidi" w:cstheme="majorBidi"/>
        </w:rPr>
        <w:t xml:space="preserve">The OI4 </w:t>
      </w:r>
      <w:r w:rsidR="006C37B9" w:rsidRPr="000A3708">
        <w:rPr>
          <w:rFonts w:asciiTheme="majorBidi" w:hAnsiTheme="majorBidi" w:cstheme="majorBidi"/>
        </w:rPr>
        <w:t xml:space="preserve">case </w:t>
      </w:r>
      <w:r w:rsidRPr="000A3708">
        <w:rPr>
          <w:rFonts w:asciiTheme="majorBidi" w:hAnsiTheme="majorBidi" w:cstheme="majorBidi"/>
        </w:rPr>
        <w:t>significantly improved the correlation coefficient for PM</w:t>
      </w:r>
      <w:r w:rsidRPr="000A3708">
        <w:rPr>
          <w:rFonts w:asciiTheme="majorBidi" w:hAnsiTheme="majorBidi" w:cstheme="majorBidi"/>
          <w:vertAlign w:val="subscript"/>
        </w:rPr>
        <w:t>2.5</w:t>
      </w:r>
      <w:r w:rsidRPr="000A3708">
        <w:rPr>
          <w:rFonts w:asciiTheme="majorBidi" w:hAnsiTheme="majorBidi" w:cstheme="majorBidi"/>
        </w:rPr>
        <w:t xml:space="preserve"> and slightly improved the value for O</w:t>
      </w:r>
      <w:r w:rsidRPr="000A3708">
        <w:rPr>
          <w:rFonts w:asciiTheme="majorBidi" w:hAnsiTheme="majorBidi" w:cstheme="majorBidi"/>
          <w:vertAlign w:val="subscript"/>
        </w:rPr>
        <w:t>3</w:t>
      </w:r>
      <w:r w:rsidRPr="000A3708">
        <w:rPr>
          <w:rFonts w:asciiTheme="majorBidi" w:hAnsiTheme="majorBidi" w:cstheme="majorBidi"/>
        </w:rPr>
        <w:t>. Ultimately though these coefficients were relatively low,</w:t>
      </w:r>
      <w:r w:rsidR="00D63008" w:rsidRPr="000A3708">
        <w:rPr>
          <w:rFonts w:asciiTheme="majorBidi" w:hAnsiTheme="majorBidi" w:cstheme="majorBidi"/>
        </w:rPr>
        <w:t xml:space="preserve"> they were still large enough to confirm that there was some correlation between the simulated OI4 concentrations and the monitoring station concentration data from</w:t>
      </w:r>
      <w:r w:rsidRPr="000A3708">
        <w:rPr>
          <w:rFonts w:asciiTheme="majorBidi" w:hAnsiTheme="majorBidi" w:cstheme="majorBidi"/>
        </w:rPr>
        <w:t xml:space="preserve"> </w:t>
      </w:r>
      <w:proofErr w:type="spellStart"/>
      <w:r w:rsidR="00D63008" w:rsidRPr="000A3708">
        <w:rPr>
          <w:rFonts w:asciiTheme="majorBidi" w:hAnsiTheme="majorBidi" w:cstheme="majorBidi"/>
        </w:rPr>
        <w:t>AIRNow</w:t>
      </w:r>
      <w:proofErr w:type="spellEnd"/>
      <w:r w:rsidR="00D63008" w:rsidRPr="000A3708">
        <w:rPr>
          <w:rFonts w:asciiTheme="majorBidi" w:hAnsiTheme="majorBidi" w:cstheme="majorBidi"/>
        </w:rPr>
        <w:t>.</w:t>
      </w:r>
    </w:p>
    <w:p w14:paraId="4CFD05F0" w14:textId="77777777" w:rsidR="00672CB1" w:rsidRPr="000A3708" w:rsidRDefault="00672CB1" w:rsidP="00730B3C">
      <w:pPr>
        <w:spacing w:line="480" w:lineRule="auto"/>
        <w:outlineLvl w:val="0"/>
        <w:rPr>
          <w:rFonts w:asciiTheme="majorBidi" w:hAnsiTheme="majorBidi" w:cstheme="majorBidi"/>
          <w:b/>
          <w:bCs/>
        </w:rPr>
      </w:pPr>
      <w:r w:rsidRPr="000A3708">
        <w:rPr>
          <w:rFonts w:asciiTheme="majorBidi" w:hAnsiTheme="majorBidi" w:cstheme="majorBidi"/>
          <w:b/>
          <w:bCs/>
        </w:rPr>
        <w:t>Satellite Derived PM</w:t>
      </w:r>
      <w:r w:rsidRPr="000A3708">
        <w:rPr>
          <w:rFonts w:asciiTheme="majorBidi" w:hAnsiTheme="majorBidi" w:cstheme="majorBidi"/>
          <w:b/>
          <w:bCs/>
          <w:vertAlign w:val="subscript"/>
        </w:rPr>
        <w:t>2.5</w:t>
      </w:r>
      <w:r w:rsidRPr="000A3708">
        <w:rPr>
          <w:rFonts w:asciiTheme="majorBidi" w:hAnsiTheme="majorBidi" w:cstheme="majorBidi"/>
          <w:b/>
          <w:bCs/>
        </w:rPr>
        <w:t xml:space="preserve"> with Geographic Weighted Regression</w:t>
      </w:r>
    </w:p>
    <w:p w14:paraId="5BE1E4A3" w14:textId="6DF6A77E" w:rsidR="003B1276" w:rsidRPr="000A3708" w:rsidRDefault="00672CB1" w:rsidP="00565010">
      <w:pPr>
        <w:spacing w:line="480" w:lineRule="auto"/>
        <w:ind w:firstLine="720"/>
        <w:rPr>
          <w:rFonts w:asciiTheme="majorBidi" w:hAnsiTheme="majorBidi" w:cstheme="majorBidi"/>
        </w:rPr>
      </w:pPr>
      <w:r w:rsidRPr="000A3708">
        <w:rPr>
          <w:rFonts w:asciiTheme="majorBidi" w:hAnsiTheme="majorBidi" w:cstheme="majorBidi"/>
          <w:bCs/>
        </w:rPr>
        <w:t>The second dataset</w:t>
      </w:r>
      <w:r w:rsidR="00E71E27" w:rsidRPr="000A3708">
        <w:rPr>
          <w:rFonts w:asciiTheme="majorBidi" w:hAnsiTheme="majorBidi" w:cstheme="majorBidi"/>
          <w:bCs/>
        </w:rPr>
        <w:t xml:space="preserve"> (Van </w:t>
      </w:r>
      <w:proofErr w:type="spellStart"/>
      <w:r w:rsidR="00E71E27" w:rsidRPr="000A3708">
        <w:rPr>
          <w:rFonts w:asciiTheme="majorBidi" w:hAnsiTheme="majorBidi" w:cstheme="majorBidi"/>
          <w:bCs/>
        </w:rPr>
        <w:t>Donkelaar</w:t>
      </w:r>
      <w:proofErr w:type="spellEnd"/>
      <w:r w:rsidR="00E71E27" w:rsidRPr="000A3708">
        <w:rPr>
          <w:rFonts w:asciiTheme="majorBidi" w:hAnsiTheme="majorBidi" w:cstheme="majorBidi"/>
          <w:bCs/>
        </w:rPr>
        <w:t xml:space="preserve"> et al. </w:t>
      </w:r>
      <w:r w:rsidR="00E71E27" w:rsidRPr="000A3708">
        <w:rPr>
          <w:rFonts w:asciiTheme="majorBidi" w:hAnsiTheme="majorBidi" w:cstheme="majorBidi"/>
        </w:rPr>
        <w:t>20</w:t>
      </w:r>
      <w:r w:rsidR="00D844C6" w:rsidRPr="000A3708">
        <w:rPr>
          <w:rFonts w:asciiTheme="majorBidi" w:hAnsiTheme="majorBidi" w:cstheme="majorBidi"/>
        </w:rPr>
        <w:t>15</w:t>
      </w:r>
      <w:r w:rsidR="00B958FF" w:rsidRPr="000A3708">
        <w:rPr>
          <w:rFonts w:asciiTheme="majorBidi" w:hAnsiTheme="majorBidi" w:cstheme="majorBidi"/>
        </w:rPr>
        <w:t>)</w:t>
      </w:r>
      <w:r w:rsidRPr="000A3708">
        <w:rPr>
          <w:rFonts w:asciiTheme="majorBidi" w:hAnsiTheme="majorBidi" w:cstheme="majorBidi"/>
          <w:bCs/>
        </w:rPr>
        <w:t xml:space="preserve"> used a geographically weighted regression (GWR) statistical model to represent PM</w:t>
      </w:r>
      <w:r w:rsidRPr="000A3708">
        <w:rPr>
          <w:rFonts w:asciiTheme="majorBidi" w:hAnsiTheme="majorBidi" w:cstheme="majorBidi"/>
          <w:vertAlign w:val="subscript"/>
        </w:rPr>
        <w:t>2.5</w:t>
      </w:r>
      <w:r w:rsidRPr="000A3708">
        <w:rPr>
          <w:rFonts w:asciiTheme="majorBidi" w:hAnsiTheme="majorBidi" w:cstheme="majorBidi"/>
        </w:rPr>
        <w:t xml:space="preserve"> concentrations at 1 km resolution </w:t>
      </w:r>
      <w:r w:rsidR="00FD0112" w:rsidRPr="000A3708">
        <w:rPr>
          <w:rFonts w:asciiTheme="majorBidi" w:hAnsiTheme="majorBidi" w:cstheme="majorBidi"/>
        </w:rPr>
        <w:t xml:space="preserve">over North America </w:t>
      </w:r>
      <w:r w:rsidRPr="000A3708">
        <w:rPr>
          <w:rFonts w:asciiTheme="majorBidi" w:hAnsiTheme="majorBidi" w:cstheme="majorBidi"/>
        </w:rPr>
        <w:t xml:space="preserve">between 1999 and 2011. </w:t>
      </w:r>
      <w:r w:rsidR="003B1276" w:rsidRPr="000A3708">
        <w:rPr>
          <w:rFonts w:asciiTheme="majorBidi" w:hAnsiTheme="majorBidi" w:cstheme="majorBidi"/>
        </w:rPr>
        <w:t xml:space="preserve">Satellite AOD retrievals from two sources </w:t>
      </w:r>
      <w:proofErr w:type="spellStart"/>
      <w:r w:rsidR="003B1276" w:rsidRPr="000A3708">
        <w:rPr>
          <w:rFonts w:asciiTheme="majorBidi" w:hAnsiTheme="majorBidi" w:cstheme="majorBidi"/>
        </w:rPr>
        <w:t>SeaWiFS</w:t>
      </w:r>
      <w:proofErr w:type="spellEnd"/>
      <w:r w:rsidR="003B1276" w:rsidRPr="000A3708">
        <w:rPr>
          <w:rFonts w:asciiTheme="majorBidi" w:hAnsiTheme="majorBidi" w:cstheme="majorBidi"/>
        </w:rPr>
        <w:t xml:space="preserve"> and MISR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2015), were </w:t>
      </w:r>
      <w:r w:rsidR="00565010" w:rsidRPr="000A3708">
        <w:rPr>
          <w:rFonts w:asciiTheme="majorBidi" w:hAnsiTheme="majorBidi" w:cstheme="majorBidi"/>
        </w:rPr>
        <w:t xml:space="preserve">related to </w:t>
      </w:r>
      <w:r w:rsidR="003B1276" w:rsidRPr="000A3708">
        <w:rPr>
          <w:rFonts w:asciiTheme="majorBidi" w:hAnsiTheme="majorBidi" w:cstheme="majorBidi"/>
        </w:rPr>
        <w:t>a GEOS-Chem simulation of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concentration </w:t>
      </w:r>
      <w:r w:rsidR="00565010" w:rsidRPr="000A3708">
        <w:rPr>
          <w:rFonts w:asciiTheme="majorBidi" w:hAnsiTheme="majorBidi" w:cstheme="majorBidi"/>
        </w:rPr>
        <w:t>with</w:t>
      </w:r>
      <w:r w:rsidR="003B1276" w:rsidRPr="000A3708">
        <w:rPr>
          <w:rFonts w:asciiTheme="majorBidi" w:hAnsiTheme="majorBidi" w:cstheme="majorBidi"/>
        </w:rPr>
        <w:t xml:space="preserve"> AOD-to-PM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relationship</w:t>
      </w:r>
      <w:r w:rsidR="008E723C" w:rsidRPr="000A3708">
        <w:rPr>
          <w:rFonts w:asciiTheme="majorBidi" w:hAnsiTheme="majorBidi" w:cstheme="majorBidi"/>
        </w:rPr>
        <w:t>s that vary in space and time</w:t>
      </w:r>
      <w:r w:rsidR="003B1276" w:rsidRPr="000A3708">
        <w:rPr>
          <w:rFonts w:asciiTheme="majorBidi" w:hAnsiTheme="majorBidi" w:cstheme="majorBidi"/>
        </w:rPr>
        <w:t xml:space="preserve">. Then these two datasets were compared against their decadal means </w:t>
      </w:r>
      <w:r w:rsidR="003E5DC2" w:rsidRPr="000A3708">
        <w:rPr>
          <w:rFonts w:asciiTheme="majorBidi" w:hAnsiTheme="majorBidi" w:cstheme="majorBidi"/>
        </w:rPr>
        <w:t>to</w:t>
      </w:r>
      <w:r w:rsidR="003B1276" w:rsidRPr="000A3708">
        <w:rPr>
          <w:rFonts w:asciiTheme="majorBidi" w:hAnsiTheme="majorBidi" w:cstheme="majorBidi"/>
        </w:rPr>
        <w:t xml:space="preserve"> use optimal estimation (van </w:t>
      </w:r>
      <w:proofErr w:type="spellStart"/>
      <w:r w:rsidR="003B1276" w:rsidRPr="000A3708">
        <w:rPr>
          <w:rFonts w:asciiTheme="majorBidi" w:hAnsiTheme="majorBidi" w:cstheme="majorBidi"/>
        </w:rPr>
        <w:t>Donkelaar</w:t>
      </w:r>
      <w:proofErr w:type="spellEnd"/>
      <w:r w:rsidR="003B1276" w:rsidRPr="000A3708">
        <w:rPr>
          <w:rFonts w:asciiTheme="majorBidi" w:hAnsiTheme="majorBidi" w:cstheme="majorBidi"/>
        </w:rPr>
        <w:t xml:space="preserve"> et al. 2013). These datasets were then compared to ground-based PM</w:t>
      </w:r>
      <w:r w:rsidR="003B1276" w:rsidRPr="000A3708">
        <w:rPr>
          <w:rFonts w:asciiTheme="majorBidi" w:hAnsiTheme="majorBidi" w:cstheme="majorBidi"/>
          <w:vertAlign w:val="subscript"/>
        </w:rPr>
        <w:t>2.5</w:t>
      </w:r>
      <w:r w:rsidR="003B1276" w:rsidRPr="000A3708">
        <w:rPr>
          <w:rFonts w:asciiTheme="majorBidi" w:hAnsiTheme="majorBidi" w:cstheme="majorBidi"/>
        </w:rPr>
        <w:t xml:space="preserve"> monitoring observations from MOD12</w:t>
      </w:r>
      <w:r w:rsidR="0051646F" w:rsidRPr="000A3708">
        <w:rPr>
          <w:rFonts w:asciiTheme="majorBidi" w:hAnsiTheme="majorBidi" w:cstheme="majorBidi"/>
        </w:rPr>
        <w:t xml:space="preserve"> (</w:t>
      </w:r>
      <w:proofErr w:type="spellStart"/>
      <w:r w:rsidR="0051646F" w:rsidRPr="000A3708">
        <w:rPr>
          <w:rFonts w:asciiTheme="majorBidi" w:hAnsiTheme="majorBidi" w:cstheme="majorBidi"/>
        </w:rPr>
        <w:t>Friedl</w:t>
      </w:r>
      <w:proofErr w:type="spellEnd"/>
      <w:r w:rsidR="0051646F" w:rsidRPr="000A3708">
        <w:rPr>
          <w:rFonts w:asciiTheme="majorBidi" w:hAnsiTheme="majorBidi" w:cstheme="majorBidi"/>
        </w:rPr>
        <w:t xml:space="preserve"> et al. 2010) </w:t>
      </w:r>
      <w:r w:rsidR="003E5DC2" w:rsidRPr="000A3708">
        <w:rPr>
          <w:rFonts w:asciiTheme="majorBidi" w:hAnsiTheme="majorBidi" w:cstheme="majorBidi"/>
        </w:rPr>
        <w:t>to</w:t>
      </w:r>
      <w:r w:rsidR="0051646F" w:rsidRPr="000A3708">
        <w:rPr>
          <w:rFonts w:asciiTheme="majorBidi" w:hAnsiTheme="majorBidi" w:cstheme="majorBidi"/>
        </w:rPr>
        <w:t xml:space="preserve"> weight the datasets over different land cover </w:t>
      </w:r>
      <w:r w:rsidR="003E5DC2" w:rsidRPr="000A3708">
        <w:rPr>
          <w:rFonts w:asciiTheme="majorBidi" w:hAnsiTheme="majorBidi" w:cstheme="majorBidi"/>
        </w:rPr>
        <w:t>to</w:t>
      </w:r>
      <w:r w:rsidR="0051646F" w:rsidRPr="000A3708">
        <w:rPr>
          <w:rFonts w:asciiTheme="majorBidi" w:hAnsiTheme="majorBidi" w:cstheme="majorBidi"/>
        </w:rPr>
        <w:t xml:space="preserve"> agree with the monitoring data.</w:t>
      </w:r>
      <w:r w:rsidR="004F4846" w:rsidRPr="000A3708">
        <w:rPr>
          <w:rFonts w:asciiTheme="majorBidi" w:hAnsiTheme="majorBidi" w:cstheme="majorBidi"/>
        </w:rPr>
        <w:t xml:space="preserve"> With this methodology applied to the inputs, gridded satellite concentrations were constructed. These satellite derived concentrations were th</w:t>
      </w:r>
      <w:r w:rsidR="00B079D4" w:rsidRPr="000A3708">
        <w:rPr>
          <w:rFonts w:asciiTheme="majorBidi" w:hAnsiTheme="majorBidi" w:cstheme="majorBidi"/>
        </w:rPr>
        <w:t>e</w:t>
      </w:r>
      <w:r w:rsidR="004F4846" w:rsidRPr="000A3708">
        <w:rPr>
          <w:rFonts w:asciiTheme="majorBidi" w:hAnsiTheme="majorBidi" w:cstheme="majorBidi"/>
        </w:rPr>
        <w:t>n adjusted using the GWR model incorporating monitoring data, land use and other factors.</w:t>
      </w:r>
    </w:p>
    <w:p w14:paraId="21662B09" w14:textId="6880F7D2" w:rsidR="00001891" w:rsidRPr="000A3708" w:rsidRDefault="00672CB1" w:rsidP="00DB0610">
      <w:pPr>
        <w:spacing w:line="480" w:lineRule="auto"/>
        <w:ind w:firstLine="720"/>
        <w:rPr>
          <w:rFonts w:asciiTheme="majorBidi" w:hAnsiTheme="majorBidi" w:cstheme="majorBidi"/>
        </w:rPr>
      </w:pPr>
      <w:r w:rsidRPr="000A3708">
        <w:rPr>
          <w:rFonts w:asciiTheme="majorBidi" w:hAnsiTheme="majorBidi" w:cstheme="majorBidi"/>
        </w:rPr>
        <w:t xml:space="preserve"> With the </w:t>
      </w:r>
      <w:r w:rsidR="00E71E27" w:rsidRPr="000A3708">
        <w:rPr>
          <w:rFonts w:asciiTheme="majorBidi" w:hAnsiTheme="majorBidi" w:cstheme="majorBidi"/>
        </w:rPr>
        <w:t>use of GWR to combine data from different sources and parameters</w:t>
      </w:r>
      <w:r w:rsidRPr="000A3708">
        <w:rPr>
          <w:rFonts w:asciiTheme="majorBidi" w:hAnsiTheme="majorBidi" w:cstheme="majorBidi"/>
        </w:rPr>
        <w:t>, there was a clear improvement when the concentrations were cross-validated with sites not used in the</w:t>
      </w:r>
      <w:r w:rsidR="00E71E27" w:rsidRPr="000A3708">
        <w:rPr>
          <w:rFonts w:asciiTheme="majorBidi" w:hAnsiTheme="majorBidi" w:cstheme="majorBidi"/>
        </w:rPr>
        <w:t xml:space="preserve"> </w:t>
      </w:r>
      <w:r w:rsidR="00E71E27" w:rsidRPr="000A3708">
        <w:rPr>
          <w:rFonts w:asciiTheme="majorBidi" w:hAnsiTheme="majorBidi" w:cstheme="majorBidi"/>
        </w:rPr>
        <w:lastRenderedPageBreak/>
        <w:t>GWR</w:t>
      </w:r>
      <w:r w:rsidR="00DB0610" w:rsidRPr="000A3708">
        <w:rPr>
          <w:rFonts w:asciiTheme="majorBidi" w:hAnsiTheme="majorBidi" w:cstheme="majorBidi"/>
        </w:rPr>
        <w:t xml:space="preserve">, correlation coefficients </w:t>
      </w:r>
      <w:r w:rsidR="004D4B34" w:rsidRPr="000A3708">
        <w:rPr>
          <w:rFonts w:asciiTheme="majorBidi" w:hAnsiTheme="majorBidi" w:cstheme="majorBidi"/>
        </w:rPr>
        <w:t xml:space="preserve">between the dataset and the monitoring sites  were </w:t>
      </w:r>
      <w:r w:rsidR="00DB0610" w:rsidRPr="000A3708">
        <w:rPr>
          <w:rFonts w:asciiTheme="majorBidi" w:hAnsiTheme="majorBidi" w:cstheme="majorBidi"/>
        </w:rPr>
        <w:t>R</w:t>
      </w:r>
      <w:r w:rsidR="00DB0610" w:rsidRPr="000A3708">
        <w:rPr>
          <w:rFonts w:asciiTheme="majorBidi" w:hAnsiTheme="majorBidi" w:cstheme="majorBidi"/>
          <w:vertAlign w:val="superscript"/>
        </w:rPr>
        <w:t xml:space="preserve">2 </w:t>
      </w:r>
      <w:r w:rsidR="00DB0610" w:rsidRPr="000A3708">
        <w:rPr>
          <w:rFonts w:asciiTheme="majorBidi" w:hAnsiTheme="majorBidi" w:cstheme="majorBidi"/>
        </w:rPr>
        <w:t>= 0.82 versus R</w:t>
      </w:r>
      <w:r w:rsidR="00DB0610" w:rsidRPr="000A3708">
        <w:rPr>
          <w:rFonts w:asciiTheme="majorBidi" w:hAnsiTheme="majorBidi" w:cstheme="majorBidi"/>
          <w:vertAlign w:val="superscript"/>
        </w:rPr>
        <w:t>2</w:t>
      </w:r>
      <w:r w:rsidR="00DB0610" w:rsidRPr="000A3708">
        <w:rPr>
          <w:rFonts w:asciiTheme="majorBidi" w:hAnsiTheme="majorBidi" w:cstheme="majorBidi"/>
        </w:rPr>
        <w:t xml:space="preserve"> = 0.62 for the GWR case and non-GWR case respectively.</w:t>
      </w:r>
    </w:p>
    <w:p w14:paraId="21D9984A" w14:textId="54461C01" w:rsidR="00672CB1" w:rsidRDefault="00001891" w:rsidP="00DA2B26">
      <w:pPr>
        <w:spacing w:line="480" w:lineRule="auto"/>
        <w:ind w:firstLine="720"/>
        <w:rPr>
          <w:ins w:id="145" w:author="Muhammad Omar Nawaz [2]" w:date="2018-08-29T12:25:00Z"/>
          <w:rFonts w:asciiTheme="majorBidi" w:hAnsiTheme="majorBidi" w:cstheme="majorBidi"/>
        </w:rPr>
      </w:pPr>
      <w:r w:rsidRPr="000A3708">
        <w:rPr>
          <w:rFonts w:asciiTheme="majorBidi" w:hAnsiTheme="majorBidi" w:cstheme="majorBidi"/>
        </w:rPr>
        <w:t xml:space="preserve">For </w:t>
      </w:r>
      <w:r w:rsidR="00DA2B26" w:rsidRPr="000A3708">
        <w:rPr>
          <w:rFonts w:asciiTheme="majorBidi" w:hAnsiTheme="majorBidi" w:cstheme="majorBidi"/>
        </w:rPr>
        <w:t xml:space="preserve">our </w:t>
      </w:r>
      <w:r w:rsidRPr="000A3708">
        <w:rPr>
          <w:rFonts w:asciiTheme="majorBidi" w:hAnsiTheme="majorBidi" w:cstheme="majorBidi"/>
        </w:rPr>
        <w:t>study, t</w:t>
      </w:r>
      <w:r w:rsidR="00E71E27" w:rsidRPr="000A3708">
        <w:rPr>
          <w:rFonts w:asciiTheme="majorBidi" w:hAnsiTheme="majorBidi" w:cstheme="majorBidi"/>
        </w:rPr>
        <w:t xml:space="preserve">his concentration dataset was then </w:t>
      </w:r>
      <w:proofErr w:type="spellStart"/>
      <w:r w:rsidR="00E71E27" w:rsidRPr="000A3708">
        <w:rPr>
          <w:rFonts w:asciiTheme="majorBidi" w:hAnsiTheme="majorBidi" w:cstheme="majorBidi"/>
        </w:rPr>
        <w:t>regridded</w:t>
      </w:r>
      <w:proofErr w:type="spellEnd"/>
      <w:r w:rsidR="00E71E27" w:rsidRPr="000A3708">
        <w:rPr>
          <w:rFonts w:asciiTheme="majorBidi" w:hAnsiTheme="majorBidi" w:cstheme="majorBidi"/>
        </w:rPr>
        <w:t xml:space="preserve"> to 12 km resolution</w:t>
      </w:r>
      <w:r w:rsidR="00A4553D" w:rsidRPr="000A3708">
        <w:rPr>
          <w:rFonts w:asciiTheme="majorBidi" w:hAnsiTheme="majorBidi" w:cstheme="majorBidi"/>
        </w:rPr>
        <w:t>, to match the resolution of the NACR dataset</w:t>
      </w:r>
      <w:r w:rsidR="00DA2B26" w:rsidRPr="000A3708">
        <w:rPr>
          <w:rFonts w:asciiTheme="majorBidi" w:hAnsiTheme="majorBidi" w:cstheme="majorBidi"/>
        </w:rPr>
        <w:t xml:space="preserve"> and</w:t>
      </w:r>
      <w:r w:rsidR="00E71E27" w:rsidRPr="000A3708">
        <w:rPr>
          <w:rFonts w:asciiTheme="majorBidi" w:hAnsiTheme="majorBidi" w:cstheme="majorBidi"/>
        </w:rPr>
        <w:t xml:space="preserve"> </w:t>
      </w:r>
      <w:r w:rsidR="003E5DC2" w:rsidRPr="000A3708">
        <w:rPr>
          <w:rFonts w:asciiTheme="majorBidi" w:hAnsiTheme="majorBidi" w:cstheme="majorBidi"/>
        </w:rPr>
        <w:t>to</w:t>
      </w:r>
      <w:r w:rsidR="00E71E27" w:rsidRPr="000A3708">
        <w:rPr>
          <w:rFonts w:asciiTheme="majorBidi" w:hAnsiTheme="majorBidi" w:cstheme="majorBidi"/>
        </w:rPr>
        <w:t xml:space="preserve"> reduce uncertainties propagated by the GWR model</w:t>
      </w:r>
      <w:r w:rsidR="002E595B" w:rsidRPr="000A3708">
        <w:rPr>
          <w:rFonts w:asciiTheme="majorBidi" w:hAnsiTheme="majorBidi" w:cstheme="majorBidi"/>
        </w:rPr>
        <w:t xml:space="preserve"> at fine resolution</w:t>
      </w:r>
      <w:r w:rsidR="00E71E27" w:rsidRPr="000A3708">
        <w:rPr>
          <w:rFonts w:asciiTheme="majorBidi" w:hAnsiTheme="majorBidi" w:cstheme="majorBidi"/>
        </w:rPr>
        <w:t xml:space="preserve">.  </w:t>
      </w:r>
      <w:r w:rsidR="001B3532" w:rsidRPr="000A3708">
        <w:rPr>
          <w:rFonts w:asciiTheme="majorBidi" w:hAnsiTheme="majorBidi" w:cstheme="majorBidi"/>
        </w:rPr>
        <w:t xml:space="preserve">This was done using a two-step aggregation process. First ArcGIS’s built in aggregate function was used </w:t>
      </w:r>
      <w:r w:rsidR="003E5DC2" w:rsidRPr="000A3708">
        <w:rPr>
          <w:rFonts w:asciiTheme="majorBidi" w:hAnsiTheme="majorBidi" w:cstheme="majorBidi"/>
        </w:rPr>
        <w:t>to</w:t>
      </w:r>
      <w:r w:rsidR="001B3532" w:rsidRPr="000A3708">
        <w:rPr>
          <w:rFonts w:asciiTheme="majorBidi" w:hAnsiTheme="majorBidi" w:cstheme="majorBidi"/>
        </w:rPr>
        <w:t xml:space="preserve"> create larger coarser grid cells closer to the desired size (12 km). Then </w:t>
      </w:r>
      <w:proofErr w:type="spellStart"/>
      <w:r w:rsidR="001B3532" w:rsidRPr="000A3708">
        <w:rPr>
          <w:rFonts w:asciiTheme="majorBidi" w:hAnsiTheme="majorBidi" w:cstheme="majorBidi"/>
        </w:rPr>
        <w:t>regridding</w:t>
      </w:r>
      <w:proofErr w:type="spellEnd"/>
      <w:r w:rsidR="001B3532" w:rsidRPr="000A3708">
        <w:rPr>
          <w:rFonts w:asciiTheme="majorBidi" w:hAnsiTheme="majorBidi" w:cstheme="majorBidi"/>
        </w:rPr>
        <w:t xml:space="preserve"> was done in MATLAB by </w:t>
      </w:r>
      <w:r w:rsidR="005A07C3" w:rsidRPr="000A3708">
        <w:rPr>
          <w:rFonts w:asciiTheme="majorBidi" w:hAnsiTheme="majorBidi" w:cstheme="majorBidi"/>
        </w:rPr>
        <w:t>using latitude and longitude data from</w:t>
      </w:r>
      <w:r w:rsidR="001B3532" w:rsidRPr="000A3708">
        <w:rPr>
          <w:rFonts w:asciiTheme="majorBidi" w:hAnsiTheme="majorBidi" w:cstheme="majorBidi"/>
        </w:rPr>
        <w:t xml:space="preserve"> </w:t>
      </w:r>
      <w:r w:rsidR="005A07C3" w:rsidRPr="000A3708">
        <w:rPr>
          <w:rFonts w:asciiTheme="majorBidi" w:hAnsiTheme="majorBidi" w:cstheme="majorBidi"/>
        </w:rPr>
        <w:t>SAT</w:t>
      </w:r>
      <w:r w:rsidR="00B958FF" w:rsidRPr="000A3708">
        <w:rPr>
          <w:rFonts w:asciiTheme="majorBidi" w:hAnsiTheme="majorBidi" w:cstheme="majorBidi"/>
        </w:rPr>
        <w:t>, before calculating the average concentration for each 12 km grid cell</w:t>
      </w:r>
      <w:r w:rsidR="001B3532" w:rsidRPr="000A3708">
        <w:rPr>
          <w:rFonts w:asciiTheme="majorBidi" w:hAnsiTheme="majorBidi" w:cstheme="majorBidi"/>
        </w:rPr>
        <w:t>.</w:t>
      </w:r>
    </w:p>
    <w:p w14:paraId="0E90DBC2" w14:textId="71467A7C" w:rsidR="00697FA0" w:rsidRDefault="00DD594D">
      <w:pPr>
        <w:spacing w:line="480" w:lineRule="auto"/>
        <w:rPr>
          <w:ins w:id="146" w:author="Muhammad Omar Nawaz" w:date="2019-09-26T11:40:00Z"/>
          <w:rFonts w:asciiTheme="majorBidi" w:hAnsiTheme="majorBidi" w:cstheme="majorBidi"/>
          <w:b/>
        </w:rPr>
      </w:pPr>
      <w:ins w:id="147" w:author="Muhammad Omar Nawaz [2]" w:date="2018-08-29T12:25:00Z">
        <w:r>
          <w:rPr>
            <w:rFonts w:asciiTheme="majorBidi" w:hAnsiTheme="majorBidi" w:cstheme="majorBidi"/>
            <w:b/>
          </w:rPr>
          <w:t>Bayesian Maximum Entropy Estimation</w:t>
        </w:r>
      </w:ins>
    </w:p>
    <w:p w14:paraId="37D5DD82" w14:textId="3B257DE8" w:rsidR="00697FA0" w:rsidRPr="00697FA0" w:rsidDel="008A6AD9" w:rsidRDefault="00697FA0">
      <w:pPr>
        <w:spacing w:line="480" w:lineRule="auto"/>
        <w:rPr>
          <w:ins w:id="148" w:author="Muhammad Omar Nawaz [2]" w:date="2018-08-29T12:25:00Z"/>
          <w:del w:id="149" w:author="Muhammad Omar Nawaz" w:date="2019-09-26T11:53:00Z"/>
          <w:rFonts w:asciiTheme="majorBidi" w:hAnsiTheme="majorBidi" w:cstheme="majorBidi"/>
          <w:bCs/>
          <w:rPrChange w:id="150" w:author="Muhammad Omar Nawaz" w:date="2019-09-26T11:51:00Z">
            <w:rPr>
              <w:ins w:id="151" w:author="Muhammad Omar Nawaz [2]" w:date="2018-08-29T12:25:00Z"/>
              <w:del w:id="152" w:author="Muhammad Omar Nawaz" w:date="2019-09-26T11:53:00Z"/>
              <w:rFonts w:asciiTheme="majorBidi" w:hAnsiTheme="majorBidi" w:cstheme="majorBidi"/>
              <w:b/>
            </w:rPr>
          </w:rPrChange>
        </w:rPr>
        <w:pPrChange w:id="153" w:author="Muhammad Omar Nawaz [2]" w:date="2018-08-29T12:25:00Z">
          <w:pPr>
            <w:spacing w:line="480" w:lineRule="auto"/>
            <w:ind w:firstLine="720"/>
          </w:pPr>
        </w:pPrChange>
      </w:pPr>
      <w:ins w:id="154" w:author="Muhammad Omar Nawaz" w:date="2019-09-26T11:40:00Z">
        <w:r>
          <w:rPr>
            <w:rFonts w:asciiTheme="majorBidi" w:hAnsiTheme="majorBidi" w:cstheme="majorBidi"/>
            <w:b/>
          </w:rPr>
          <w:tab/>
        </w:r>
        <w:r>
          <w:rPr>
            <w:rFonts w:asciiTheme="majorBidi" w:hAnsiTheme="majorBidi" w:cstheme="majorBidi"/>
            <w:bCs/>
          </w:rPr>
          <w:t>The third dataset</w:t>
        </w:r>
      </w:ins>
      <w:ins w:id="155" w:author="Muhammad Omar Nawaz" w:date="2019-09-26T11:41:00Z">
        <w:r>
          <w:rPr>
            <w:rFonts w:asciiTheme="majorBidi" w:hAnsiTheme="majorBidi" w:cstheme="majorBidi"/>
            <w:bCs/>
          </w:rPr>
          <w:t xml:space="preserve"> was developed specifically for this project, using a Bayesian Maximum Entropy</w:t>
        </w:r>
      </w:ins>
      <w:ins w:id="156" w:author="Muhammad Omar Nawaz" w:date="2019-09-26T11:55:00Z">
        <w:r w:rsidR="008A6AD9">
          <w:rPr>
            <w:rFonts w:asciiTheme="majorBidi" w:hAnsiTheme="majorBidi" w:cstheme="majorBidi"/>
            <w:bCs/>
          </w:rPr>
          <w:t xml:space="preserve"> </w:t>
        </w:r>
      </w:ins>
      <w:ins w:id="157" w:author="Muhammad Omar Nawaz" w:date="2019-09-26T11:41:00Z">
        <w:r>
          <w:rPr>
            <w:rFonts w:asciiTheme="majorBidi" w:hAnsiTheme="majorBidi" w:cstheme="majorBidi"/>
            <w:bCs/>
          </w:rPr>
          <w:t>kriging estimation.</w:t>
        </w:r>
      </w:ins>
      <w:ins w:id="158" w:author="Muhammad Omar Nawaz" w:date="2019-09-26T11:51:00Z">
        <w:r>
          <w:rPr>
            <w:rFonts w:asciiTheme="majorBidi" w:hAnsiTheme="majorBidi" w:cstheme="majorBidi"/>
            <w:bCs/>
          </w:rPr>
          <w:t xml:space="preserve"> PM</w:t>
        </w:r>
        <w:r>
          <w:rPr>
            <w:rFonts w:asciiTheme="majorBidi" w:hAnsiTheme="majorBidi" w:cstheme="majorBidi"/>
            <w:bCs/>
            <w:vertAlign w:val="subscript"/>
          </w:rPr>
          <w:t>2.5.</w:t>
        </w:r>
      </w:ins>
      <w:ins w:id="159" w:author="Muhammad Omar Nawaz" w:date="2019-09-26T11:52:00Z">
        <w:r>
          <w:rPr>
            <w:rFonts w:asciiTheme="majorBidi" w:hAnsiTheme="majorBidi" w:cstheme="majorBidi"/>
            <w:bCs/>
            <w:vertAlign w:val="subscript"/>
          </w:rPr>
          <w:t xml:space="preserve"> </w:t>
        </w:r>
        <w:r w:rsidR="008A6AD9">
          <w:rPr>
            <w:rFonts w:asciiTheme="majorBidi" w:hAnsiTheme="majorBidi" w:cstheme="majorBidi"/>
            <w:bCs/>
          </w:rPr>
          <w:t>concentration data collected from thousands of monitoring stations were obtai</w:t>
        </w:r>
      </w:ins>
      <w:ins w:id="160" w:author="Muhammad Omar Nawaz" w:date="2019-09-26T11:53:00Z">
        <w:r w:rsidR="008A6AD9">
          <w:rPr>
            <w:rFonts w:asciiTheme="majorBidi" w:hAnsiTheme="majorBidi" w:cstheme="majorBidi"/>
            <w:bCs/>
          </w:rPr>
          <w:t>ned from the EPA AIRS (AQS) Database from 1999 to 20</w:t>
        </w:r>
      </w:ins>
    </w:p>
    <w:p w14:paraId="2512C692" w14:textId="4013417B" w:rsidR="00DD594D" w:rsidRDefault="00DD594D" w:rsidP="008A6AD9">
      <w:pPr>
        <w:spacing w:line="480" w:lineRule="auto"/>
        <w:rPr>
          <w:ins w:id="161" w:author="Muhammad Omar Nawaz" w:date="2019-09-26T11:55:00Z"/>
          <w:rFonts w:asciiTheme="majorBidi" w:hAnsiTheme="majorBidi" w:cstheme="majorBidi"/>
          <w:bCs/>
        </w:rPr>
      </w:pPr>
      <w:ins w:id="162" w:author="Muhammad Omar Nawaz [2]" w:date="2018-08-29T12:25:00Z">
        <w:del w:id="163" w:author="Muhammad Omar Nawaz" w:date="2019-09-26T11:53:00Z">
          <w:r w:rsidDel="008A6AD9">
            <w:rPr>
              <w:rFonts w:asciiTheme="majorBidi" w:hAnsiTheme="majorBidi" w:cstheme="majorBidi"/>
              <w:b/>
            </w:rPr>
            <w:tab/>
          </w:r>
        </w:del>
      </w:ins>
      <w:ins w:id="164" w:author="Muhammad Omar Nawaz" w:date="2019-09-26T11:53:00Z">
        <w:r w:rsidR="008A6AD9">
          <w:rPr>
            <w:rFonts w:asciiTheme="majorBidi" w:hAnsiTheme="majorBidi" w:cstheme="majorBidi"/>
            <w:bCs/>
          </w:rPr>
          <w:t xml:space="preserve">16 from sites across the US.  A few </w:t>
        </w:r>
      </w:ins>
      <w:ins w:id="165" w:author="Muhammad Omar Nawaz" w:date="2019-09-26T11:54:00Z">
        <w:r w:rsidR="008A6AD9">
          <w:rPr>
            <w:rFonts w:asciiTheme="majorBidi" w:hAnsiTheme="majorBidi" w:cstheme="majorBidi"/>
            <w:bCs/>
          </w:rPr>
          <w:t>limitations</w:t>
        </w:r>
      </w:ins>
      <w:ins w:id="166" w:author="Muhammad Omar Nawaz" w:date="2019-09-26T11:53:00Z">
        <w:r w:rsidR="008A6AD9">
          <w:rPr>
            <w:rFonts w:asciiTheme="majorBidi" w:hAnsiTheme="majorBidi" w:cstheme="majorBidi"/>
            <w:bCs/>
          </w:rPr>
          <w:t xml:space="preserve"> of estimations using this dataset include</w:t>
        </w:r>
      </w:ins>
      <w:ins w:id="167" w:author="Muhammad Omar Nawaz" w:date="2019-09-26T11:54:00Z">
        <w:r w:rsidR="008A6AD9">
          <w:rPr>
            <w:rFonts w:asciiTheme="majorBidi" w:hAnsiTheme="majorBidi" w:cstheme="majorBidi"/>
            <w:bCs/>
          </w:rPr>
          <w:t>:</w:t>
        </w:r>
      </w:ins>
      <w:ins w:id="168" w:author="Muhammad Omar Nawaz" w:date="2019-09-26T11:53:00Z">
        <w:r w:rsidR="008A6AD9">
          <w:rPr>
            <w:rFonts w:asciiTheme="majorBidi" w:hAnsiTheme="majorBidi" w:cstheme="majorBidi"/>
            <w:bCs/>
          </w:rPr>
          <w:t xml:space="preserve"> the uneven distribution of monitoring sites throughout the country with a bias towards regions of </w:t>
        </w:r>
      </w:ins>
      <w:ins w:id="169" w:author="Muhammad Omar Nawaz" w:date="2019-09-26T11:54:00Z">
        <w:r w:rsidR="008A6AD9">
          <w:rPr>
            <w:rFonts w:asciiTheme="majorBidi" w:hAnsiTheme="majorBidi" w:cstheme="majorBidi"/>
            <w:bCs/>
          </w:rPr>
          <w:t xml:space="preserve">high concentration and the smaller number of monitoring sites in earlier </w:t>
        </w:r>
      </w:ins>
      <w:ins w:id="170" w:author="Muhammad Omar Nawaz" w:date="2019-09-26T11:55:00Z">
        <w:r w:rsidR="008A6AD9">
          <w:rPr>
            <w:rFonts w:asciiTheme="majorBidi" w:hAnsiTheme="majorBidi" w:cstheme="majorBidi"/>
            <w:bCs/>
          </w:rPr>
          <w:t>years.</w:t>
        </w:r>
      </w:ins>
    </w:p>
    <w:p w14:paraId="1F722097" w14:textId="77777777" w:rsidR="008A6AD9" w:rsidRDefault="008A6AD9" w:rsidP="008A6AD9">
      <w:pPr>
        <w:spacing w:line="480" w:lineRule="auto"/>
        <w:ind w:firstLine="360"/>
        <w:rPr>
          <w:ins w:id="171" w:author="Muhammad Omar Nawaz" w:date="2019-09-26T11:58:00Z"/>
          <w:rFonts w:asciiTheme="majorBidi" w:hAnsiTheme="majorBidi" w:cstheme="majorBidi"/>
        </w:rPr>
        <w:pPrChange w:id="172" w:author="Muhammad Omar Nawaz" w:date="2019-09-26T11:58:00Z">
          <w:pPr>
            <w:ind w:firstLine="360"/>
          </w:pPr>
        </w:pPrChange>
      </w:pPr>
      <w:ins w:id="173" w:author="Muhammad Omar Nawaz" w:date="2019-09-26T11:55:00Z">
        <w:r>
          <w:rPr>
            <w:rFonts w:asciiTheme="majorBidi" w:hAnsiTheme="majorBidi" w:cstheme="majorBidi"/>
            <w:bCs/>
          </w:rPr>
          <w:tab/>
        </w:r>
      </w:ins>
      <w:ins w:id="174" w:author="Muhammad Omar Nawaz" w:date="2019-09-26T11:58:00Z">
        <w:r>
          <w:rPr>
            <w:rFonts w:asciiTheme="majorBidi" w:hAnsiTheme="majorBidi" w:cstheme="majorBidi"/>
          </w:rPr>
          <w:t xml:space="preserve">Bayesian Maximum Entropy (BME) is a geostatistical estimation framework that reduces to a kriging estimation as hard data becomes less readily </w:t>
        </w:r>
        <w:proofErr w:type="gramStart"/>
        <w:r>
          <w:rPr>
            <w:rFonts w:asciiTheme="majorBidi" w:hAnsiTheme="majorBidi" w:cstheme="majorBidi"/>
          </w:rPr>
          <w:t>available</w:t>
        </w:r>
        <w:r>
          <w:rPr>
            <w:rFonts w:asciiTheme="majorBidi" w:hAnsiTheme="majorBidi" w:cstheme="majorBidi"/>
            <w:vertAlign w:val="superscript"/>
          </w:rPr>
          <w:t>[</w:t>
        </w:r>
        <w:proofErr w:type="gramEnd"/>
        <w:r>
          <w:rPr>
            <w:rFonts w:asciiTheme="majorBidi" w:hAnsiTheme="majorBidi" w:cstheme="majorBidi"/>
            <w:vertAlign w:val="superscript"/>
          </w:rPr>
          <w:t>7]</w:t>
        </w:r>
        <w:r>
          <w:rPr>
            <w:rFonts w:asciiTheme="majorBidi" w:hAnsiTheme="majorBidi" w:cstheme="majorBidi"/>
          </w:rPr>
          <w:t xml:space="preserve"> (for more information see </w:t>
        </w:r>
        <w:proofErr w:type="spellStart"/>
        <w:r>
          <w:rPr>
            <w:rFonts w:asciiTheme="majorBidi" w:hAnsiTheme="majorBidi" w:cstheme="majorBidi"/>
          </w:rPr>
          <w:t>Jat</w:t>
        </w:r>
        <w:proofErr w:type="spellEnd"/>
        <w:r>
          <w:rPr>
            <w:rFonts w:asciiTheme="majorBidi" w:hAnsiTheme="majorBidi" w:cstheme="majorBidi"/>
          </w:rPr>
          <w:t xml:space="preserve"> et al. 2016</w:t>
        </w:r>
        <w:r>
          <w:rPr>
            <w:rFonts w:asciiTheme="majorBidi" w:hAnsiTheme="majorBidi" w:cstheme="majorBidi"/>
            <w:vertAlign w:val="superscript"/>
          </w:rPr>
          <w:t>[7]</w:t>
        </w:r>
        <w:r>
          <w:rPr>
            <w:rFonts w:asciiTheme="majorBidi" w:hAnsiTheme="majorBidi" w:cstheme="majorBidi"/>
          </w:rPr>
          <w:t>, Christakos 1990</w:t>
        </w:r>
        <w:r>
          <w:rPr>
            <w:rFonts w:asciiTheme="majorBidi" w:hAnsiTheme="majorBidi" w:cstheme="majorBidi"/>
            <w:vertAlign w:val="superscript"/>
          </w:rPr>
          <w:t>[8]</w:t>
        </w:r>
        <w:r>
          <w:rPr>
            <w:rFonts w:asciiTheme="majorBidi" w:hAnsiTheme="majorBidi" w:cstheme="majorBidi"/>
          </w:rPr>
          <w:t>, Christakos and Serre 2000</w:t>
        </w:r>
        <w:r>
          <w:rPr>
            <w:rFonts w:asciiTheme="majorBidi" w:hAnsiTheme="majorBidi" w:cstheme="majorBidi"/>
            <w:vertAlign w:val="superscript"/>
          </w:rPr>
          <w:t>[9]</w:t>
        </w:r>
        <w:r>
          <w:rPr>
            <w:rFonts w:asciiTheme="majorBidi" w:hAnsiTheme="majorBidi" w:cstheme="majorBidi"/>
          </w:rPr>
          <w:t xml:space="preserve">). </w:t>
        </w:r>
      </w:ins>
    </w:p>
    <w:p w14:paraId="7858F839" w14:textId="2F14510C" w:rsidR="008A6AD9" w:rsidRDefault="008A6AD9" w:rsidP="008A6AD9">
      <w:pPr>
        <w:spacing w:line="480" w:lineRule="auto"/>
        <w:ind w:firstLine="360"/>
        <w:rPr>
          <w:ins w:id="175" w:author="Muhammad Omar Nawaz" w:date="2019-09-26T11:58:00Z"/>
          <w:rFonts w:asciiTheme="majorBidi" w:eastAsiaTheme="minorEastAsia" w:hAnsiTheme="majorBidi" w:cstheme="majorBidi"/>
        </w:rPr>
        <w:pPrChange w:id="176" w:author="Muhammad Omar Nawaz" w:date="2019-09-26T11:58:00Z">
          <w:pPr>
            <w:ind w:firstLine="360"/>
          </w:pPr>
        </w:pPrChange>
      </w:pPr>
      <w:ins w:id="177" w:author="Muhammad Omar Nawaz" w:date="2019-09-26T11:58:00Z">
        <w:r>
          <w:rPr>
            <w:rFonts w:asciiTheme="majorBidi" w:hAnsiTheme="majorBidi" w:cstheme="majorBidi"/>
          </w:rPr>
          <w:t>Consider a space/time random field (S/TRF) with a single random variable denoted as “</w:t>
        </w:r>
        <w:r w:rsidRPr="00C048EC">
          <w:rPr>
            <w:rFonts w:asciiTheme="majorBidi" w:hAnsiTheme="majorBidi" w:cstheme="majorBidi"/>
            <w:i/>
            <w:iCs/>
          </w:rPr>
          <w:t>X</w:t>
        </w:r>
        <w:r>
          <w:rPr>
            <w:rFonts w:asciiTheme="majorBidi" w:hAnsiTheme="majorBidi" w:cstheme="majorBidi"/>
            <w:i/>
            <w:iCs/>
          </w:rPr>
          <w:t>”</w:t>
        </w:r>
        <w:r>
          <w:rPr>
            <w:rFonts w:asciiTheme="majorBidi" w:hAnsiTheme="majorBidi" w:cstheme="majorBidi"/>
          </w:rPr>
          <w:t xml:space="preserve"> with realization “</w:t>
        </w:r>
        <w:r>
          <w:rPr>
            <w:rFonts w:asciiTheme="majorBidi" w:hAnsiTheme="majorBidi" w:cstheme="majorBidi"/>
            <w:i/>
            <w:iCs/>
          </w:rPr>
          <w:t>x”</w:t>
        </w:r>
        <w:r>
          <w:rPr>
            <w:rFonts w:asciiTheme="majorBidi" w:hAnsiTheme="majorBidi" w:cstheme="majorBidi"/>
          </w:rPr>
          <w:t>. The collection of “</w:t>
        </w:r>
        <w:r>
          <w:rPr>
            <w:rFonts w:asciiTheme="majorBidi" w:hAnsiTheme="majorBidi" w:cstheme="majorBidi"/>
            <w:i/>
            <w:iCs/>
          </w:rPr>
          <w:t>n”</w:t>
        </w:r>
        <w:r>
          <w:rPr>
            <w:rFonts w:asciiTheme="majorBidi" w:hAnsiTheme="majorBidi" w:cstheme="majorBidi"/>
          </w:rPr>
          <w:t xml:space="preserve"> realizations can be represented as the vector </w:t>
        </w:r>
        <w:r>
          <w:rPr>
            <w:rFonts w:asciiTheme="majorBidi" w:hAnsiTheme="majorBidi" w:cstheme="majorBidi"/>
            <w:b/>
            <w:bCs/>
            <w:i/>
            <w:iCs/>
          </w:rPr>
          <w:t>x</w:t>
        </w:r>
        <w:r>
          <w:rPr>
            <w:rFonts w:asciiTheme="majorBidi" w:hAnsiTheme="majorBidi" w:cstheme="majorBidi"/>
          </w:rPr>
          <w:t xml:space="preserve"> such that </w:t>
        </w:r>
        <m:oMath>
          <m:r>
            <m:rPr>
              <m:sty m:val="bi"/>
            </m:rPr>
            <w:rPr>
              <w:rFonts w:ascii="Cambria Math" w:hAnsi="Cambria Math" w:cstheme="majorBidi"/>
            </w:rPr>
            <m:t>x=</m:t>
          </m:r>
          <m:d>
            <m:dPr>
              <m:begChr m:val="["/>
              <m:endChr m:val="]"/>
              <m:ctrlPr>
                <w:rPr>
                  <w:rFonts w:ascii="Cambria Math" w:hAnsi="Cambria Math" w:cstheme="majorBidi"/>
                  <w:b/>
                  <w:bCs/>
                  <w:i/>
                </w:rPr>
              </m:ctrlPr>
            </m:dPr>
            <m:e>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1</m:t>
                  </m:r>
                </m:sub>
              </m:sSub>
              <m:r>
                <m:rPr>
                  <m:sty m:val="bi"/>
                </m:rPr>
                <w:rPr>
                  <w:rFonts w:ascii="Cambria Math" w:hAnsi="Cambria Math" w:cstheme="majorBidi"/>
                </w:rPr>
                <m:t>,</m:t>
              </m:r>
              <m:sSub>
                <m:sSubPr>
                  <m:ctrlPr>
                    <w:rPr>
                      <w:rFonts w:ascii="Cambria Math" w:hAnsi="Cambria Math" w:cstheme="majorBidi"/>
                      <w:b/>
                      <w:bCs/>
                      <w:i/>
                    </w:rPr>
                  </m:ctrlPr>
                </m:sSubPr>
                <m:e>
                  <m:r>
                    <w:rPr>
                      <w:rFonts w:ascii="Cambria Math" w:hAnsi="Cambria Math" w:cstheme="majorBidi"/>
                    </w:rPr>
                    <m:t>x</m:t>
                  </m:r>
                </m:e>
                <m:sub>
                  <m:r>
                    <m:rPr>
                      <m:sty m:val="bi"/>
                    </m:rPr>
                    <w:rPr>
                      <w:rFonts w:ascii="Cambria Math" w:hAnsi="Cambria Math" w:cstheme="majorBidi"/>
                    </w:rPr>
                    <m:t>2</m:t>
                  </m:r>
                </m:sub>
              </m:sSub>
              <m:r>
                <m:rPr>
                  <m:sty m:val="bi"/>
                </m:rP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n</m:t>
                  </m:r>
                </m:sub>
              </m:sSub>
            </m:e>
          </m:d>
        </m:oMath>
        <w:r>
          <w:rPr>
            <w:rFonts w:asciiTheme="majorBidi" w:eastAsiaTheme="minorEastAsia" w:hAnsiTheme="majorBidi" w:cstheme="majorBidi"/>
          </w:rPr>
          <w:t xml:space="preserve">. We define </w:t>
        </w:r>
        <w:r>
          <w:rPr>
            <w:rFonts w:asciiTheme="majorBidi" w:eastAsiaTheme="minorEastAsia" w:hAnsiTheme="majorBidi" w:cstheme="majorBidi"/>
            <w:i/>
            <w:iCs/>
          </w:rPr>
          <w:t>x</w:t>
        </w:r>
        <w:r>
          <w:rPr>
            <w:rFonts w:asciiTheme="majorBidi" w:eastAsiaTheme="minorEastAsia" w:hAnsiTheme="majorBidi" w:cstheme="majorBidi"/>
            <w:i/>
            <w:iCs/>
            <w:vertAlign w:val="subscript"/>
          </w:rPr>
          <w:t>i</w:t>
        </w:r>
        <w:r>
          <w:rPr>
            <w:rFonts w:asciiTheme="majorBidi" w:eastAsiaTheme="minorEastAsia" w:hAnsiTheme="majorBidi" w:cstheme="majorBidi"/>
          </w:rPr>
          <w:t xml:space="preserve"> as the realization corresponding to the </w:t>
        </w:r>
      </w:ins>
      <w:ins w:id="178" w:author="Muhammad Omar Nawaz" w:date="2019-09-26T11:59:00Z">
        <w:r>
          <w:rPr>
            <w:rFonts w:asciiTheme="majorBidi" w:eastAsiaTheme="minorEastAsia" w:hAnsiTheme="majorBidi" w:cstheme="majorBidi"/>
          </w:rPr>
          <w:t>PM</w:t>
        </w:r>
        <w:r>
          <w:rPr>
            <w:rFonts w:asciiTheme="majorBidi" w:eastAsiaTheme="minorEastAsia" w:hAnsiTheme="majorBidi" w:cstheme="majorBidi"/>
            <w:vertAlign w:val="subscript"/>
          </w:rPr>
          <w:t>2,5</w:t>
        </w:r>
      </w:ins>
      <w:ins w:id="179" w:author="Muhammad Omar Nawaz" w:date="2019-09-26T11:58:00Z">
        <w:r>
          <w:rPr>
            <w:rFonts w:asciiTheme="majorBidi" w:eastAsiaTheme="minorEastAsia" w:hAnsiTheme="majorBidi" w:cstheme="majorBidi"/>
          </w:rPr>
          <w:t xml:space="preserve"> concentration at space time location </w:t>
        </w:r>
        <w:r w:rsidRPr="00216098">
          <w:rPr>
            <w:rFonts w:asciiTheme="majorBidi" w:eastAsiaTheme="minorEastAsia" w:hAnsiTheme="majorBidi" w:cstheme="majorBidi"/>
            <w:b/>
            <w:bCs/>
            <w:i/>
            <w:iCs/>
          </w:rPr>
          <w:t>p</w:t>
        </w:r>
        <w:r w:rsidRPr="00216098">
          <w:rPr>
            <w:rFonts w:asciiTheme="majorBidi" w:eastAsiaTheme="minorEastAsia" w:hAnsiTheme="majorBidi" w:cstheme="majorBidi"/>
            <w:b/>
            <w:bCs/>
            <w:i/>
            <w:iCs/>
            <w:vertAlign w:val="subscript"/>
          </w:rPr>
          <w:t>i</w:t>
        </w:r>
        <w:r>
          <w:rPr>
            <w:rFonts w:asciiTheme="majorBidi" w:eastAsiaTheme="minorEastAsia" w:hAnsiTheme="majorBidi" w:cstheme="majorBidi"/>
          </w:rPr>
          <w:t xml:space="preserve"> = (</w:t>
        </w:r>
        <w:proofErr w:type="spellStart"/>
        <w:proofErr w:type="gramStart"/>
        <w:r>
          <w:rPr>
            <w:rFonts w:asciiTheme="majorBidi" w:eastAsiaTheme="minorEastAsia" w:hAnsiTheme="majorBidi" w:cstheme="majorBidi"/>
            <w:b/>
            <w:bCs/>
            <w:i/>
            <w:iCs/>
          </w:rPr>
          <w:t>s</w:t>
        </w:r>
        <w:r>
          <w:rPr>
            <w:rFonts w:asciiTheme="majorBidi" w:eastAsiaTheme="minorEastAsia" w:hAnsiTheme="majorBidi" w:cstheme="majorBidi"/>
            <w:b/>
            <w:bCs/>
            <w:i/>
            <w:iCs/>
            <w:vertAlign w:val="subscript"/>
          </w:rPr>
          <w:t>i</w:t>
        </w:r>
        <w:r>
          <w:rPr>
            <w:rFonts w:asciiTheme="majorBidi" w:eastAsiaTheme="minorEastAsia" w:hAnsiTheme="majorBidi" w:cstheme="majorBidi"/>
            <w:i/>
            <w:iCs/>
          </w:rPr>
          <w:t>,t</w:t>
        </w:r>
        <w:proofErr w:type="spellEnd"/>
        <w:proofErr w:type="gramEnd"/>
        <w:r>
          <w:rPr>
            <w:rFonts w:asciiTheme="majorBidi" w:eastAsiaTheme="minorEastAsia" w:hAnsiTheme="majorBidi" w:cstheme="majorBidi"/>
          </w:rPr>
          <w:t xml:space="preserve">) with </w:t>
        </w:r>
        <w:proofErr w:type="spellStart"/>
        <w:r w:rsidRPr="00216098">
          <w:rPr>
            <w:rFonts w:asciiTheme="majorBidi" w:eastAsiaTheme="minorEastAsia" w:hAnsiTheme="majorBidi" w:cstheme="majorBidi"/>
            <w:b/>
            <w:bCs/>
            <w:i/>
            <w:iCs/>
          </w:rPr>
          <w:t>s</w:t>
        </w:r>
        <w:r w:rsidRPr="00216098">
          <w:rPr>
            <w:rFonts w:asciiTheme="majorBidi" w:eastAsiaTheme="minorEastAsia" w:hAnsiTheme="majorBidi" w:cstheme="majorBidi"/>
            <w:b/>
            <w:bCs/>
            <w:i/>
            <w:iCs/>
            <w:vertAlign w:val="subscript"/>
          </w:rPr>
          <w:t>i</w:t>
        </w:r>
        <w:proofErr w:type="spellEnd"/>
        <w:r>
          <w:rPr>
            <w:rFonts w:asciiTheme="majorBidi" w:eastAsiaTheme="minorEastAsia" w:hAnsiTheme="majorBidi" w:cstheme="majorBidi"/>
          </w:rPr>
          <w:t xml:space="preserve"> referring to the space coordinate, and t referring to the time.</w:t>
        </w:r>
      </w:ins>
    </w:p>
    <w:p w14:paraId="0837ABD4" w14:textId="336A613A" w:rsidR="008A6AD9" w:rsidRDefault="008A6AD9" w:rsidP="008A6AD9">
      <w:pPr>
        <w:spacing w:line="480" w:lineRule="auto"/>
        <w:ind w:firstLine="360"/>
        <w:rPr>
          <w:ins w:id="180" w:author="Muhammad Omar Nawaz" w:date="2019-09-26T11:58:00Z"/>
          <w:rFonts w:asciiTheme="majorBidi" w:eastAsiaTheme="minorEastAsia" w:hAnsiTheme="majorBidi" w:cstheme="majorBidi"/>
        </w:rPr>
        <w:pPrChange w:id="181" w:author="Muhammad Omar Nawaz" w:date="2019-09-26T11:58:00Z">
          <w:pPr>
            <w:ind w:firstLine="360"/>
          </w:pPr>
        </w:pPrChange>
      </w:pPr>
      <w:ins w:id="182" w:author="Muhammad Omar Nawaz" w:date="2019-09-26T11:58:00Z">
        <w:r>
          <w:rPr>
            <w:rFonts w:asciiTheme="majorBidi" w:eastAsiaTheme="minorEastAsia" w:hAnsiTheme="majorBidi" w:cstheme="majorBidi"/>
          </w:rPr>
          <w:lastRenderedPageBreak/>
          <w:t xml:space="preserve">The total knowledge base </w:t>
        </w:r>
        <m:oMath>
          <m:r>
            <w:rPr>
              <w:rFonts w:ascii="Cambria Math" w:eastAsiaTheme="minorEastAsia" w:hAnsi="Cambria Math" w:cstheme="majorBidi"/>
            </w:rPr>
            <m:t>K=G ∪S</m:t>
          </m:r>
        </m:oMath>
        <w:r>
          <w:rPr>
            <w:rFonts w:asciiTheme="majorBidi" w:eastAsiaTheme="minorEastAsia" w:hAnsiTheme="majorBidi" w:cstheme="majorBidi"/>
          </w:rPr>
          <w:t xml:space="preserve"> describes the complete set of general knowledge and site-specific knowledge that can be used to refine the BME estimation. In the case of S/TRF </w:t>
        </w:r>
        <w:r>
          <w:rPr>
            <w:rFonts w:asciiTheme="majorBidi" w:eastAsiaTheme="minorEastAsia" w:hAnsiTheme="majorBidi" w:cstheme="majorBidi"/>
            <w:i/>
            <w:iCs/>
          </w:rPr>
          <w:t>X</w:t>
        </w:r>
        <w:r>
          <w:rPr>
            <w:rFonts w:asciiTheme="majorBidi" w:eastAsiaTheme="minorEastAsia" w:hAnsiTheme="majorBidi" w:cstheme="majorBidi"/>
          </w:rPr>
          <w:t>, the general knowledge base is characterized by the first and second standardized moments of the S/TRF “</w:t>
        </w:r>
        <w:r>
          <w:rPr>
            <w:rFonts w:asciiTheme="majorBidi" w:eastAsiaTheme="minorEastAsia" w:hAnsiTheme="majorBidi" w:cstheme="majorBidi"/>
            <w:i/>
            <w:iCs/>
          </w:rPr>
          <w:t>X”</w:t>
        </w:r>
        <w:r>
          <w:rPr>
            <w:rFonts w:asciiTheme="majorBidi" w:eastAsiaTheme="minorEastAsia" w:hAnsiTheme="majorBidi" w:cstheme="majorBidi"/>
          </w:rPr>
          <w:t xml:space="preserve">: </w:t>
        </w:r>
        <m:oMath>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ctrlPr>
                <w:rPr>
                  <w:rFonts w:ascii="Cambria Math" w:eastAsiaTheme="minorEastAsia" w:hAnsi="Cambria Math" w:cstheme="majorBidi"/>
                  <w:b/>
                  <w:bCs/>
                  <w:i/>
                </w:rPr>
              </m:ctrlPr>
            </m:e>
          </m:d>
        </m:oMath>
        <w:r>
          <w:rPr>
            <w:rFonts w:asciiTheme="majorBidi" w:eastAsiaTheme="minorEastAsia" w:hAnsiTheme="majorBidi" w:cstheme="majorBidi"/>
            <w:b/>
            <w:bCs/>
          </w:rPr>
          <w:t xml:space="preserve"> </w:t>
        </w:r>
        <w:r>
          <w:rPr>
            <w:rFonts w:asciiTheme="majorBidi" w:eastAsiaTheme="minorEastAsia" w:hAnsiTheme="majorBidi" w:cstheme="majorBidi"/>
          </w:rPr>
          <w:t xml:space="preserve">and </w:t>
        </w:r>
        <m:oMath>
          <m:sSub>
            <m:sSubPr>
              <m:ctrlPr>
                <w:rPr>
                  <w:rFonts w:ascii="Cambria Math" w:eastAsiaTheme="minorEastAsia" w:hAnsi="Cambria Math" w:cstheme="majorBidi"/>
                  <w:i/>
                </w:rPr>
              </m:ctrlPr>
            </m:sSubPr>
            <m:e>
              <m:r>
                <w:rPr>
                  <w:rFonts w:ascii="Cambria Math" w:eastAsiaTheme="minorEastAsia" w:hAnsi="Cambria Math" w:cstheme="majorBidi"/>
                </w:rPr>
                <m:t>c</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p,p'</m:t>
              </m:r>
            </m:e>
          </m:d>
          <m:r>
            <w:rPr>
              <w:rFonts w:ascii="Cambria Math" w:eastAsiaTheme="minorEastAsia" w:hAnsi="Cambria Math" w:cstheme="majorBidi"/>
            </w:rPr>
            <m:t>=E</m:t>
          </m:r>
          <m:d>
            <m:dPr>
              <m:begChr m:val="["/>
              <m:endChr m:val="]"/>
              <m:ctrlPr>
                <w:rPr>
                  <w:rFonts w:ascii="Cambria Math" w:eastAsiaTheme="minorEastAsia" w:hAnsi="Cambria Math" w:cstheme="majorBidi"/>
                  <w:i/>
                </w:rPr>
              </m:ctrlPr>
            </m:dPr>
            <m:e>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)(X</m:t>
              </m:r>
              <m:d>
                <m:dPr>
                  <m:ctrlPr>
                    <w:rPr>
                      <w:rFonts w:ascii="Cambria Math" w:eastAsiaTheme="minorEastAsia" w:hAnsi="Cambria Math" w:cstheme="majorBidi"/>
                      <w:i/>
                    </w:rPr>
                  </m:ctrlPr>
                </m:dPr>
                <m:e>
                  <m:r>
                    <m:rPr>
                      <m:sty m:val="bi"/>
                    </m:rPr>
                    <w:rPr>
                      <w:rFonts w:ascii="Cambria Math" w:eastAsiaTheme="minorEastAsia" w:hAnsi="Cambria Math" w:cstheme="majorBidi"/>
                    </w:rPr>
                    <m:t>p'</m:t>
                  </m:r>
                  <m:ctrlPr>
                    <w:rPr>
                      <w:rFonts w:ascii="Cambria Math" w:eastAsiaTheme="minorEastAsia" w:hAnsi="Cambria Math" w:cstheme="majorBidi"/>
                      <w:b/>
                      <w:bCs/>
                      <w:i/>
                    </w:rPr>
                  </m:ctrlPr>
                </m:e>
              </m:d>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m</m:t>
                  </m:r>
                </m:e>
                <m:sub>
                  <m:r>
                    <w:rPr>
                      <w:rFonts w:ascii="Cambria Math" w:eastAsiaTheme="minorEastAsia" w:hAnsi="Cambria Math" w:cstheme="majorBidi"/>
                    </w:rPr>
                    <m:t>x</m:t>
                  </m:r>
                </m:sub>
              </m:sSub>
              <m:d>
                <m:dPr>
                  <m:ctrlPr>
                    <w:rPr>
                      <w:rFonts w:ascii="Cambria Math" w:eastAsiaTheme="minorEastAsia" w:hAnsi="Cambria Math" w:cstheme="majorBidi"/>
                      <w:i/>
                    </w:rPr>
                  </m:ctrlPr>
                </m:dPr>
                <m:e>
                  <m:r>
                    <m:rPr>
                      <m:sty m:val="bi"/>
                    </m:rPr>
                    <w:rPr>
                      <w:rFonts w:ascii="Cambria Math" w:eastAsiaTheme="minorEastAsia" w:hAnsi="Cambria Math" w:cstheme="majorBidi"/>
                    </w:rPr>
                    <m:t>p'</m:t>
                  </m:r>
                </m:e>
              </m:d>
              <m:r>
                <w:rPr>
                  <w:rFonts w:ascii="Cambria Math" w:eastAsiaTheme="minorEastAsia" w:hAnsi="Cambria Math" w:cstheme="majorBidi"/>
                </w:rPr>
                <m:t>)</m:t>
              </m:r>
              <m:ctrlPr>
                <w:rPr>
                  <w:rFonts w:ascii="Cambria Math" w:eastAsiaTheme="minorEastAsia" w:hAnsi="Cambria Math" w:cstheme="majorBidi"/>
                  <w:b/>
                  <w:bCs/>
                  <w:i/>
                </w:rPr>
              </m:ctrlPr>
            </m:e>
          </m:d>
        </m:oMath>
        <w:r>
          <w:rPr>
            <w:rFonts w:asciiTheme="majorBidi" w:eastAsiaTheme="minorEastAsia" w:hAnsiTheme="majorBidi" w:cstheme="majorBidi"/>
          </w:rPr>
          <w:t xml:space="preserve">. The site-specific knowledge base consists of the hard </w:t>
        </w:r>
      </w:ins>
      <w:ins w:id="183" w:author="Muhammad Omar Nawaz" w:date="2019-09-26T11:59:00Z">
        <w:r>
          <w:rPr>
            <w:rFonts w:asciiTheme="majorBidi" w:eastAsiaTheme="minorEastAsia" w:hAnsiTheme="majorBidi" w:cstheme="majorBidi"/>
          </w:rPr>
          <w:t>PM</w:t>
        </w:r>
        <w:r>
          <w:rPr>
            <w:rFonts w:asciiTheme="majorBidi" w:eastAsiaTheme="minorEastAsia" w:hAnsiTheme="majorBidi" w:cstheme="majorBidi"/>
            <w:vertAlign w:val="subscript"/>
          </w:rPr>
          <w:t>2.5</w:t>
        </w:r>
      </w:ins>
      <w:ins w:id="184" w:author="Muhammad Omar Nawaz" w:date="2019-09-26T11:58:00Z">
        <w:r>
          <w:rPr>
            <w:rFonts w:asciiTheme="majorBidi" w:eastAsiaTheme="minorEastAsia" w:hAnsiTheme="majorBidi" w:cstheme="majorBidi"/>
          </w:rPr>
          <w:t xml:space="preserve"> concentration data downloaded from the EPA AIRS database.</w:t>
        </w:r>
      </w:ins>
    </w:p>
    <w:p w14:paraId="5AC7A713" w14:textId="77777777" w:rsidR="008A6AD9" w:rsidRDefault="008A6AD9" w:rsidP="008A6AD9">
      <w:pPr>
        <w:spacing w:line="480" w:lineRule="auto"/>
        <w:ind w:firstLine="360"/>
        <w:rPr>
          <w:ins w:id="185" w:author="Muhammad Omar Nawaz" w:date="2019-09-26T11:58:00Z"/>
          <w:rFonts w:asciiTheme="majorBidi" w:eastAsiaTheme="minorEastAsia" w:hAnsiTheme="majorBidi" w:cstheme="majorBidi"/>
        </w:rPr>
        <w:pPrChange w:id="186" w:author="Muhammad Omar Nawaz" w:date="2019-09-26T11:58:00Z">
          <w:pPr>
            <w:ind w:firstLine="360"/>
          </w:pPr>
        </w:pPrChange>
      </w:pPr>
      <w:ins w:id="187" w:author="Muhammad Omar Nawaz" w:date="2019-09-26T11:58:00Z">
        <w:r>
          <w:rPr>
            <w:rFonts w:asciiTheme="majorBidi" w:eastAsiaTheme="minorEastAsia" w:hAnsiTheme="majorBidi" w:cstheme="majorBidi"/>
          </w:rPr>
          <w:t xml:space="preserve">In the </w:t>
        </w:r>
        <w:proofErr w:type="spellStart"/>
        <w:r>
          <w:rPr>
            <w:rFonts w:asciiTheme="majorBidi" w:eastAsiaTheme="minorEastAsia" w:hAnsiTheme="majorBidi" w:cstheme="majorBidi"/>
          </w:rPr>
          <w:t>BMELib</w:t>
        </w:r>
        <w:proofErr w:type="spellEnd"/>
        <w:r>
          <w:rPr>
            <w:rFonts w:asciiTheme="majorBidi" w:eastAsiaTheme="minorEastAsia" w:hAnsiTheme="majorBidi" w:cstheme="majorBidi"/>
          </w:rPr>
          <w:t xml:space="preserve"> MATLAB package, the general knowledge base is assigned by the user. The mean is approximated within a local neighborhood and is represented by a function of order zero, one or two. In this analysis, a constant mean was used. Covariance values between pairs of points at different spatial and temporal lags are collected throughout the entirety of the dataset and then a covariance model is fit to the hard data covariance. In this study, a covariance model of the form:</w:t>
        </w:r>
      </w:ins>
    </w:p>
    <w:p w14:paraId="3861738C" w14:textId="77777777" w:rsidR="008A6AD9" w:rsidRDefault="008A6AD9" w:rsidP="008A6AD9">
      <w:pPr>
        <w:spacing w:line="480" w:lineRule="auto"/>
        <w:ind w:firstLine="360"/>
        <w:rPr>
          <w:ins w:id="188" w:author="Muhammad Omar Nawaz" w:date="2019-09-26T11:58:00Z"/>
          <w:rFonts w:asciiTheme="majorBidi" w:eastAsiaTheme="minorEastAsia" w:hAnsiTheme="majorBidi" w:cstheme="majorBidi"/>
        </w:rPr>
        <w:pPrChange w:id="189" w:author="Muhammad Omar Nawaz" w:date="2019-09-26T11:58:00Z">
          <w:pPr>
            <w:ind w:firstLine="360"/>
          </w:pPr>
        </w:pPrChange>
      </w:pPr>
    </w:p>
    <w:p w14:paraId="0D9A8E11" w14:textId="77777777" w:rsidR="008A6AD9" w:rsidRPr="00D23657" w:rsidRDefault="008A6AD9" w:rsidP="008A6AD9">
      <w:pPr>
        <w:spacing w:line="480" w:lineRule="auto"/>
        <w:ind w:firstLine="360"/>
        <w:jc w:val="center"/>
        <w:rPr>
          <w:ins w:id="190" w:author="Muhammad Omar Nawaz" w:date="2019-09-26T11:58:00Z"/>
          <w:rFonts w:asciiTheme="majorBidi" w:eastAsiaTheme="minorEastAsia" w:hAnsiTheme="majorBidi" w:cstheme="majorBidi"/>
          <w:sz w:val="22"/>
          <w:szCs w:val="22"/>
        </w:rPr>
        <w:pPrChange w:id="191" w:author="Muhammad Omar Nawaz" w:date="2019-09-26T11:58:00Z">
          <w:pPr>
            <w:ind w:firstLine="360"/>
            <w:jc w:val="center"/>
          </w:pPr>
        </w:pPrChange>
      </w:pPr>
      <m:oMath>
        <m:sSub>
          <m:sSubPr>
            <m:ctrlPr>
              <w:ins w:id="192" w:author="Muhammad Omar Nawaz" w:date="2019-09-26T11:58:00Z">
                <w:rPr>
                  <w:rFonts w:ascii="Cambria Math" w:eastAsiaTheme="minorEastAsia" w:hAnsi="Cambria Math" w:cstheme="majorBidi"/>
                  <w:i/>
                  <w:sz w:val="22"/>
                  <w:szCs w:val="22"/>
                </w:rPr>
              </w:ins>
            </m:ctrlPr>
          </m:sSubPr>
          <m:e>
            <m:r>
              <w:ins w:id="193" w:author="Muhammad Omar Nawaz" w:date="2019-09-26T11:58:00Z">
                <w:rPr>
                  <w:rFonts w:ascii="Cambria Math" w:eastAsiaTheme="minorEastAsia" w:hAnsi="Cambria Math" w:cstheme="majorBidi"/>
                  <w:sz w:val="22"/>
                  <w:szCs w:val="22"/>
                </w:rPr>
                <m:t>c</m:t>
              </w:ins>
            </m:r>
          </m:e>
          <m:sub>
            <m:r>
              <w:ins w:id="194" w:author="Muhammad Omar Nawaz" w:date="2019-09-26T11:58:00Z">
                <w:rPr>
                  <w:rFonts w:ascii="Cambria Math" w:eastAsiaTheme="minorEastAsia" w:hAnsi="Cambria Math" w:cstheme="majorBidi"/>
                  <w:sz w:val="22"/>
                  <w:szCs w:val="22"/>
                </w:rPr>
                <m:t>x</m:t>
              </w:ins>
            </m:r>
          </m:sub>
        </m:sSub>
        <m:d>
          <m:dPr>
            <m:ctrlPr>
              <w:ins w:id="195" w:author="Muhammad Omar Nawaz" w:date="2019-09-26T11:58:00Z">
                <w:rPr>
                  <w:rFonts w:ascii="Cambria Math" w:eastAsiaTheme="minorEastAsia" w:hAnsi="Cambria Math" w:cstheme="majorBidi"/>
                  <w:i/>
                  <w:sz w:val="22"/>
                  <w:szCs w:val="22"/>
                </w:rPr>
              </w:ins>
            </m:ctrlPr>
          </m:dPr>
          <m:e>
            <m:d>
              <m:dPr>
                <m:ctrlPr>
                  <w:ins w:id="196" w:author="Muhammad Omar Nawaz" w:date="2019-09-26T11:58:00Z">
                    <w:rPr>
                      <w:rFonts w:ascii="Cambria Math" w:eastAsiaTheme="minorEastAsia" w:hAnsi="Cambria Math" w:cstheme="majorBidi"/>
                      <w:i/>
                      <w:sz w:val="22"/>
                      <w:szCs w:val="22"/>
                    </w:rPr>
                  </w:ins>
                </m:ctrlPr>
              </m:dPr>
              <m:e>
                <m:r>
                  <w:ins w:id="197" w:author="Muhammad Omar Nawaz" w:date="2019-09-26T11:58:00Z">
                    <m:rPr>
                      <m:sty m:val="bi"/>
                    </m:rPr>
                    <w:rPr>
                      <w:rFonts w:ascii="Cambria Math" w:eastAsiaTheme="minorEastAsia" w:hAnsi="Cambria Math" w:cstheme="majorBidi"/>
                      <w:sz w:val="22"/>
                      <w:szCs w:val="22"/>
                    </w:rPr>
                    <m:t>s</m:t>
                  </w:ins>
                </m:r>
                <m:r>
                  <w:ins w:id="198" w:author="Muhammad Omar Nawaz" w:date="2019-09-26T11:58:00Z">
                    <w:rPr>
                      <w:rFonts w:ascii="Cambria Math" w:eastAsiaTheme="minorEastAsia" w:hAnsi="Cambria Math" w:cstheme="majorBidi"/>
                      <w:sz w:val="22"/>
                      <w:szCs w:val="22"/>
                    </w:rPr>
                    <m:t>,t</m:t>
                  </w:ins>
                </m:r>
              </m:e>
            </m:d>
            <m:r>
              <w:ins w:id="199" w:author="Muhammad Omar Nawaz" w:date="2019-09-26T11:58:00Z">
                <w:rPr>
                  <w:rFonts w:ascii="Cambria Math" w:eastAsiaTheme="minorEastAsia" w:hAnsi="Cambria Math" w:cstheme="majorBidi"/>
                  <w:sz w:val="22"/>
                  <w:szCs w:val="22"/>
                </w:rPr>
                <m:t>,</m:t>
              </w:ins>
            </m:r>
            <m:d>
              <m:dPr>
                <m:ctrlPr>
                  <w:ins w:id="200" w:author="Muhammad Omar Nawaz" w:date="2019-09-26T11:58:00Z">
                    <w:rPr>
                      <w:rFonts w:ascii="Cambria Math" w:eastAsiaTheme="minorEastAsia" w:hAnsi="Cambria Math" w:cstheme="majorBidi"/>
                      <w:i/>
                      <w:sz w:val="22"/>
                      <w:szCs w:val="22"/>
                    </w:rPr>
                  </w:ins>
                </m:ctrlPr>
              </m:dPr>
              <m:e>
                <m:sSup>
                  <m:sSupPr>
                    <m:ctrlPr>
                      <w:ins w:id="201" w:author="Muhammad Omar Nawaz" w:date="2019-09-26T11:58:00Z">
                        <w:rPr>
                          <w:rFonts w:ascii="Cambria Math" w:eastAsiaTheme="minorEastAsia" w:hAnsi="Cambria Math" w:cstheme="majorBidi"/>
                          <w:b/>
                          <w:bCs/>
                          <w:i/>
                          <w:sz w:val="22"/>
                          <w:szCs w:val="22"/>
                        </w:rPr>
                      </w:ins>
                    </m:ctrlPr>
                  </m:sSupPr>
                  <m:e>
                    <m:r>
                      <w:ins w:id="202" w:author="Muhammad Omar Nawaz" w:date="2019-09-26T11:58:00Z">
                        <m:rPr>
                          <m:sty m:val="bi"/>
                        </m:rPr>
                        <w:rPr>
                          <w:rFonts w:ascii="Cambria Math" w:eastAsiaTheme="minorEastAsia" w:hAnsi="Cambria Math" w:cstheme="majorBidi"/>
                          <w:sz w:val="22"/>
                          <w:szCs w:val="22"/>
                        </w:rPr>
                        <m:t>s</m:t>
                      </w:ins>
                    </m:r>
                  </m:e>
                  <m:sup>
                    <m:r>
                      <w:ins w:id="203" w:author="Muhammad Omar Nawaz" w:date="2019-09-26T11:58:00Z">
                        <m:rPr>
                          <m:sty m:val="bi"/>
                        </m:rPr>
                        <w:rPr>
                          <w:rFonts w:ascii="Cambria Math" w:eastAsiaTheme="minorEastAsia" w:hAnsi="Cambria Math" w:cstheme="majorBidi"/>
                          <w:sz w:val="22"/>
                          <w:szCs w:val="22"/>
                        </w:rPr>
                        <m:t>'</m:t>
                      </w:ins>
                    </m:r>
                  </m:sup>
                </m:sSup>
                <m:r>
                  <w:ins w:id="204" w:author="Muhammad Omar Nawaz" w:date="2019-09-26T11:58:00Z">
                    <w:rPr>
                      <w:rFonts w:ascii="Cambria Math" w:eastAsiaTheme="minorEastAsia" w:hAnsi="Cambria Math" w:cstheme="majorBidi"/>
                      <w:sz w:val="22"/>
                      <w:szCs w:val="22"/>
                    </w:rPr>
                    <m:t>,t'</m:t>
                  </w:ins>
                </m:r>
              </m:e>
            </m:d>
          </m:e>
        </m:d>
        <m:r>
          <w:ins w:id="205" w:author="Muhammad Omar Nawaz" w:date="2019-09-26T11:58:00Z">
            <w:rPr>
              <w:rFonts w:ascii="Cambria Math" w:eastAsiaTheme="minorEastAsia" w:hAnsi="Cambria Math" w:cstheme="majorBidi"/>
              <w:sz w:val="22"/>
              <w:szCs w:val="22"/>
            </w:rPr>
            <m:t>=</m:t>
          </w:ins>
        </m:r>
        <m:sSub>
          <m:sSubPr>
            <m:ctrlPr>
              <w:ins w:id="206" w:author="Muhammad Omar Nawaz" w:date="2019-09-26T11:58:00Z">
                <w:rPr>
                  <w:rFonts w:ascii="Cambria Math" w:eastAsiaTheme="minorEastAsia" w:hAnsi="Cambria Math" w:cstheme="majorBidi"/>
                  <w:i/>
                  <w:sz w:val="22"/>
                  <w:szCs w:val="22"/>
                </w:rPr>
              </w:ins>
            </m:ctrlPr>
          </m:sSubPr>
          <m:e>
            <m:r>
              <w:ins w:id="207" w:author="Muhammad Omar Nawaz" w:date="2019-09-26T11:58:00Z">
                <w:rPr>
                  <w:rFonts w:ascii="Cambria Math" w:eastAsiaTheme="minorEastAsia" w:hAnsi="Cambria Math" w:cstheme="majorBidi"/>
                  <w:sz w:val="22"/>
                  <w:szCs w:val="22"/>
                </w:rPr>
                <m:t>c</m:t>
              </w:ins>
            </m:r>
          </m:e>
          <m:sub>
            <m:r>
              <w:ins w:id="208" w:author="Muhammad Omar Nawaz" w:date="2019-09-26T11:58:00Z">
                <w:rPr>
                  <w:rFonts w:ascii="Cambria Math" w:eastAsiaTheme="minorEastAsia" w:hAnsi="Cambria Math" w:cstheme="majorBidi"/>
                  <w:sz w:val="22"/>
                  <w:szCs w:val="22"/>
                </w:rPr>
                <m:t>0,1</m:t>
              </w:ins>
            </m:r>
          </m:sub>
        </m:sSub>
        <m:r>
          <w:ins w:id="209" w:author="Muhammad Omar Nawaz" w:date="2019-09-26T11:58:00Z">
            <m:rPr>
              <m:sty m:val="p"/>
            </m:rPr>
            <w:rPr>
              <w:rFonts w:ascii="Cambria Math" w:eastAsiaTheme="minorEastAsia" w:hAnsi="Cambria Math" w:cstheme="majorBidi"/>
              <w:sz w:val="22"/>
              <w:szCs w:val="22"/>
            </w:rPr>
            <m:t>exp</m:t>
          </w:ins>
        </m:r>
        <m:d>
          <m:dPr>
            <m:ctrlPr>
              <w:ins w:id="210" w:author="Muhammad Omar Nawaz" w:date="2019-09-26T11:58:00Z">
                <w:rPr>
                  <w:rFonts w:ascii="Cambria Math" w:eastAsiaTheme="minorEastAsia" w:hAnsi="Cambria Math" w:cstheme="majorBidi"/>
                  <w:i/>
                  <w:sz w:val="22"/>
                  <w:szCs w:val="22"/>
                </w:rPr>
              </w:ins>
            </m:ctrlPr>
          </m:dPr>
          <m:e>
            <m:r>
              <w:ins w:id="211" w:author="Muhammad Omar Nawaz" w:date="2019-09-26T11:58:00Z">
                <w:rPr>
                  <w:rFonts w:ascii="Cambria Math" w:eastAsiaTheme="minorEastAsia" w:hAnsi="Cambria Math" w:cstheme="majorBidi"/>
                  <w:sz w:val="22"/>
                  <w:szCs w:val="22"/>
                </w:rPr>
                <m:t>-3</m:t>
              </w:ins>
            </m:r>
            <m:f>
              <m:fPr>
                <m:ctrlPr>
                  <w:ins w:id="212" w:author="Muhammad Omar Nawaz" w:date="2019-09-26T11:58:00Z">
                    <w:rPr>
                      <w:rFonts w:ascii="Cambria Math" w:eastAsiaTheme="minorEastAsia" w:hAnsi="Cambria Math" w:cstheme="majorBidi"/>
                      <w:i/>
                      <w:sz w:val="22"/>
                      <w:szCs w:val="22"/>
                    </w:rPr>
                  </w:ins>
                </m:ctrlPr>
              </m:fPr>
              <m:num>
                <m:d>
                  <m:dPr>
                    <m:begChr m:val="‖"/>
                    <m:endChr m:val="‖"/>
                    <m:ctrlPr>
                      <w:ins w:id="213" w:author="Muhammad Omar Nawaz" w:date="2019-09-26T11:58:00Z">
                        <w:rPr>
                          <w:rFonts w:ascii="Cambria Math" w:eastAsiaTheme="minorEastAsia" w:hAnsi="Cambria Math" w:cstheme="majorBidi"/>
                          <w:i/>
                          <w:sz w:val="22"/>
                          <w:szCs w:val="22"/>
                        </w:rPr>
                      </w:ins>
                    </m:ctrlPr>
                  </m:dPr>
                  <m:e>
                    <m:r>
                      <w:ins w:id="214" w:author="Muhammad Omar Nawaz" w:date="2019-09-26T11:58:00Z">
                        <m:rPr>
                          <m:sty m:val="bi"/>
                        </m:rPr>
                        <w:rPr>
                          <w:rFonts w:ascii="Cambria Math" w:eastAsiaTheme="minorEastAsia" w:hAnsi="Cambria Math" w:cstheme="majorBidi"/>
                          <w:sz w:val="22"/>
                          <w:szCs w:val="22"/>
                        </w:rPr>
                        <m:t>s-s'</m:t>
                      </w:ins>
                    </m:r>
                  </m:e>
                </m:d>
              </m:num>
              <m:den>
                <m:sSub>
                  <m:sSubPr>
                    <m:ctrlPr>
                      <w:ins w:id="215" w:author="Muhammad Omar Nawaz" w:date="2019-09-26T11:58:00Z">
                        <w:rPr>
                          <w:rFonts w:ascii="Cambria Math" w:eastAsiaTheme="minorEastAsia" w:hAnsi="Cambria Math" w:cstheme="majorBidi"/>
                          <w:b/>
                          <w:bCs/>
                          <w:i/>
                          <w:sz w:val="22"/>
                          <w:szCs w:val="22"/>
                        </w:rPr>
                      </w:ins>
                    </m:ctrlPr>
                  </m:sSubPr>
                  <m:e>
                    <m:r>
                      <w:ins w:id="216" w:author="Muhammad Omar Nawaz" w:date="2019-09-26T11:58:00Z">
                        <w:rPr>
                          <w:rFonts w:ascii="Cambria Math" w:eastAsiaTheme="minorEastAsia" w:hAnsi="Cambria Math" w:cstheme="majorBidi"/>
                          <w:sz w:val="22"/>
                          <w:szCs w:val="22"/>
                        </w:rPr>
                        <m:t>a</m:t>
                      </w:ins>
                    </m:r>
                  </m:e>
                  <m:sub>
                    <m:r>
                      <w:ins w:id="217" w:author="Muhammad Omar Nawaz" w:date="2019-09-26T11:58:00Z">
                        <m:rPr>
                          <m:sty m:val="bi"/>
                        </m:rPr>
                        <w:rPr>
                          <w:rFonts w:ascii="Cambria Math" w:eastAsiaTheme="minorEastAsia" w:hAnsi="Cambria Math" w:cstheme="majorBidi"/>
                          <w:sz w:val="22"/>
                          <w:szCs w:val="22"/>
                        </w:rPr>
                        <m:t>r,</m:t>
                      </w:ins>
                    </m:r>
                    <m:r>
                      <w:ins w:id="218" w:author="Muhammad Omar Nawaz" w:date="2019-09-26T11:58:00Z">
                        <w:rPr>
                          <w:rFonts w:ascii="Cambria Math" w:eastAsiaTheme="minorEastAsia" w:hAnsi="Cambria Math" w:cstheme="majorBidi"/>
                          <w:sz w:val="22"/>
                          <w:szCs w:val="22"/>
                        </w:rPr>
                        <m:t>1</m:t>
                      </w:ins>
                    </m:r>
                  </m:sub>
                </m:sSub>
              </m:den>
            </m:f>
          </m:e>
        </m:d>
        <m:r>
          <w:ins w:id="219" w:author="Muhammad Omar Nawaz" w:date="2019-09-26T11:58:00Z">
            <m:rPr>
              <m:sty m:val="p"/>
            </m:rPr>
            <w:rPr>
              <w:rFonts w:ascii="Cambria Math" w:eastAsiaTheme="minorEastAsia" w:hAnsi="Cambria Math" w:cstheme="majorBidi"/>
              <w:sz w:val="22"/>
              <w:szCs w:val="22"/>
            </w:rPr>
            <m:t>exp</m:t>
          </w:ins>
        </m:r>
        <m:d>
          <m:dPr>
            <m:ctrlPr>
              <w:ins w:id="220" w:author="Muhammad Omar Nawaz" w:date="2019-09-26T11:58:00Z">
                <w:rPr>
                  <w:rFonts w:ascii="Cambria Math" w:eastAsiaTheme="minorEastAsia" w:hAnsi="Cambria Math" w:cstheme="majorBidi"/>
                  <w:i/>
                  <w:sz w:val="22"/>
                  <w:szCs w:val="22"/>
                </w:rPr>
              </w:ins>
            </m:ctrlPr>
          </m:dPr>
          <m:e>
            <m:r>
              <w:ins w:id="221" w:author="Muhammad Omar Nawaz" w:date="2019-09-26T11:58:00Z">
                <w:rPr>
                  <w:rFonts w:ascii="Cambria Math" w:eastAsiaTheme="minorEastAsia" w:hAnsi="Cambria Math" w:cstheme="majorBidi"/>
                  <w:sz w:val="22"/>
                  <w:szCs w:val="22"/>
                </w:rPr>
                <m:t>-3</m:t>
              </w:ins>
            </m:r>
            <m:f>
              <m:fPr>
                <m:ctrlPr>
                  <w:ins w:id="222" w:author="Muhammad Omar Nawaz" w:date="2019-09-26T11:58:00Z">
                    <w:rPr>
                      <w:rFonts w:ascii="Cambria Math" w:eastAsiaTheme="minorEastAsia" w:hAnsi="Cambria Math" w:cstheme="majorBidi"/>
                      <w:i/>
                      <w:sz w:val="22"/>
                      <w:szCs w:val="22"/>
                    </w:rPr>
                  </w:ins>
                </m:ctrlPr>
              </m:fPr>
              <m:num>
                <m:d>
                  <m:dPr>
                    <m:begChr m:val="|"/>
                    <m:endChr m:val="|"/>
                    <m:ctrlPr>
                      <w:ins w:id="223" w:author="Muhammad Omar Nawaz" w:date="2019-09-26T11:58:00Z">
                        <w:rPr>
                          <w:rFonts w:ascii="Cambria Math" w:eastAsiaTheme="minorEastAsia" w:hAnsi="Cambria Math" w:cstheme="majorBidi"/>
                          <w:i/>
                          <w:sz w:val="22"/>
                          <w:szCs w:val="22"/>
                        </w:rPr>
                      </w:ins>
                    </m:ctrlPr>
                  </m:dPr>
                  <m:e>
                    <m:r>
                      <w:ins w:id="224" w:author="Muhammad Omar Nawaz" w:date="2019-09-26T11:58:00Z">
                        <w:rPr>
                          <w:rFonts w:ascii="Cambria Math" w:eastAsiaTheme="minorEastAsia" w:hAnsi="Cambria Math" w:cstheme="majorBidi"/>
                          <w:sz w:val="22"/>
                          <w:szCs w:val="22"/>
                        </w:rPr>
                        <m:t>t-</m:t>
                      </w:ins>
                    </m:r>
                    <m:sSup>
                      <m:sSupPr>
                        <m:ctrlPr>
                          <w:ins w:id="225" w:author="Muhammad Omar Nawaz" w:date="2019-09-26T11:58:00Z">
                            <w:rPr>
                              <w:rFonts w:ascii="Cambria Math" w:eastAsiaTheme="minorEastAsia" w:hAnsi="Cambria Math" w:cstheme="majorBidi"/>
                              <w:i/>
                              <w:sz w:val="22"/>
                              <w:szCs w:val="22"/>
                            </w:rPr>
                          </w:ins>
                        </m:ctrlPr>
                      </m:sSupPr>
                      <m:e>
                        <m:r>
                          <w:ins w:id="226" w:author="Muhammad Omar Nawaz" w:date="2019-09-26T11:58:00Z">
                            <w:rPr>
                              <w:rFonts w:ascii="Cambria Math" w:eastAsiaTheme="minorEastAsia" w:hAnsi="Cambria Math" w:cstheme="majorBidi"/>
                              <w:sz w:val="22"/>
                              <w:szCs w:val="22"/>
                            </w:rPr>
                            <m:t>t</m:t>
                          </w:ins>
                        </m:r>
                      </m:e>
                      <m:sup>
                        <m:r>
                          <w:ins w:id="227" w:author="Muhammad Omar Nawaz" w:date="2019-09-26T11:58:00Z">
                            <w:rPr>
                              <w:rFonts w:ascii="Cambria Math" w:eastAsiaTheme="minorEastAsia" w:hAnsi="Cambria Math" w:cstheme="majorBidi"/>
                              <w:sz w:val="22"/>
                              <w:szCs w:val="22"/>
                            </w:rPr>
                            <m:t>'</m:t>
                          </w:ins>
                        </m:r>
                      </m:sup>
                    </m:sSup>
                  </m:e>
                </m:d>
              </m:num>
              <m:den>
                <m:sSub>
                  <m:sSubPr>
                    <m:ctrlPr>
                      <w:ins w:id="228" w:author="Muhammad Omar Nawaz" w:date="2019-09-26T11:58:00Z">
                        <w:rPr>
                          <w:rFonts w:ascii="Cambria Math" w:eastAsiaTheme="minorEastAsia" w:hAnsi="Cambria Math" w:cstheme="majorBidi"/>
                          <w:b/>
                          <w:bCs/>
                          <w:i/>
                          <w:sz w:val="22"/>
                          <w:szCs w:val="22"/>
                        </w:rPr>
                      </w:ins>
                    </m:ctrlPr>
                  </m:sSubPr>
                  <m:e>
                    <m:r>
                      <w:ins w:id="229" w:author="Muhammad Omar Nawaz" w:date="2019-09-26T11:58:00Z">
                        <w:rPr>
                          <w:rFonts w:ascii="Cambria Math" w:eastAsiaTheme="minorEastAsia" w:hAnsi="Cambria Math" w:cstheme="majorBidi"/>
                          <w:sz w:val="22"/>
                          <w:szCs w:val="22"/>
                        </w:rPr>
                        <m:t>a</m:t>
                      </w:ins>
                    </m:r>
                  </m:e>
                  <m:sub>
                    <m:r>
                      <w:ins w:id="230" w:author="Muhammad Omar Nawaz" w:date="2019-09-26T11:58:00Z">
                        <m:rPr>
                          <m:sty m:val="bi"/>
                        </m:rPr>
                        <w:rPr>
                          <w:rFonts w:ascii="Cambria Math" w:eastAsiaTheme="minorEastAsia" w:hAnsi="Cambria Math" w:cstheme="majorBidi"/>
                          <w:sz w:val="22"/>
                          <w:szCs w:val="22"/>
                        </w:rPr>
                        <m:t>τ,</m:t>
                      </w:ins>
                    </m:r>
                    <m:r>
                      <w:ins w:id="231" w:author="Muhammad Omar Nawaz" w:date="2019-09-26T11:58:00Z">
                        <w:rPr>
                          <w:rFonts w:ascii="Cambria Math" w:eastAsiaTheme="minorEastAsia" w:hAnsi="Cambria Math" w:cstheme="majorBidi"/>
                          <w:sz w:val="22"/>
                          <w:szCs w:val="22"/>
                        </w:rPr>
                        <m:t>1</m:t>
                      </w:ins>
                    </m:r>
                  </m:sub>
                </m:sSub>
              </m:den>
            </m:f>
          </m:e>
        </m:d>
        <m:r>
          <w:ins w:id="232" w:author="Muhammad Omar Nawaz" w:date="2019-09-26T11:58:00Z">
            <w:rPr>
              <w:rFonts w:ascii="Cambria Math" w:eastAsiaTheme="minorEastAsia" w:hAnsi="Cambria Math" w:cstheme="majorBidi"/>
              <w:sz w:val="22"/>
              <w:szCs w:val="22"/>
            </w:rPr>
            <m:t>+</m:t>
          </w:ins>
        </m:r>
      </m:oMath>
      <w:ins w:id="233" w:author="Muhammad Omar Nawaz" w:date="2019-09-26T11:58:00Z">
        <w:r w:rsidRPr="00D23657">
          <w:rPr>
            <w:rFonts w:asciiTheme="majorBidi" w:eastAsiaTheme="minorEastAsia" w:hAnsiTheme="majorBidi" w:cstheme="majorBidi"/>
            <w:sz w:val="22"/>
            <w:szCs w:val="22"/>
          </w:rPr>
          <w:t xml:space="preserve"> </w:t>
        </w:r>
        <m:oMath>
          <m:sSub>
            <m:sSubPr>
              <m:ctrlPr>
                <w:rPr>
                  <w:rFonts w:ascii="Cambria Math" w:eastAsiaTheme="minorEastAsia" w:hAnsi="Cambria Math" w:cstheme="majorBidi"/>
                  <w:i/>
                  <w:sz w:val="22"/>
                  <w:szCs w:val="22"/>
                </w:rPr>
              </m:ctrlPr>
            </m:sSubPr>
            <m:e>
              <m:r>
                <w:rPr>
                  <w:rFonts w:ascii="Cambria Math" w:eastAsiaTheme="minorEastAsia" w:hAnsi="Cambria Math" w:cstheme="majorBidi"/>
                  <w:sz w:val="22"/>
                  <w:szCs w:val="22"/>
                </w:rPr>
                <m:t>c</m:t>
              </m:r>
            </m:e>
            <m:sub>
              <m:r>
                <w:rPr>
                  <w:rFonts w:ascii="Cambria Math" w:eastAsiaTheme="minorEastAsia" w:hAnsi="Cambria Math" w:cstheme="majorBidi"/>
                  <w:sz w:val="22"/>
                  <w:szCs w:val="22"/>
                </w:rPr>
                <m:t>0,2</m:t>
              </m:r>
            </m:sub>
          </m:sSub>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m:rPr>
                          <m:sty m:val="bi"/>
                        </m:rPr>
                        <w:rPr>
                          <w:rFonts w:ascii="Cambria Math" w:eastAsiaTheme="minorEastAsia" w:hAnsi="Cambria Math" w:cstheme="majorBidi"/>
                          <w:sz w:val="22"/>
                          <w:szCs w:val="22"/>
                        </w:rPr>
                        <m:t>s-s'</m:t>
                      </m:r>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r,</m:t>
                      </m:r>
                      <m:r>
                        <w:rPr>
                          <w:rFonts w:ascii="Cambria Math" w:eastAsiaTheme="minorEastAsia" w:hAnsi="Cambria Math" w:cstheme="majorBidi"/>
                          <w:sz w:val="22"/>
                          <w:szCs w:val="22"/>
                        </w:rPr>
                        <m:t>2</m:t>
                      </m:r>
                    </m:sub>
                  </m:sSub>
                </m:den>
              </m:f>
            </m:e>
          </m:d>
          <m:r>
            <m:rPr>
              <m:sty m:val="p"/>
            </m:rPr>
            <w:rPr>
              <w:rFonts w:ascii="Cambria Math" w:eastAsiaTheme="minorEastAsia" w:hAnsi="Cambria Math" w:cstheme="majorBidi"/>
              <w:sz w:val="22"/>
              <w:szCs w:val="22"/>
            </w:rPr>
            <m:t>exp</m:t>
          </m:r>
          <m:d>
            <m:dPr>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-3</m:t>
              </m:r>
              <m:f>
                <m:fPr>
                  <m:ctrlPr>
                    <w:rPr>
                      <w:rFonts w:ascii="Cambria Math" w:eastAsiaTheme="minorEastAsia" w:hAnsi="Cambria Math" w:cstheme="majorBidi"/>
                      <w:i/>
                      <w:sz w:val="22"/>
                      <w:szCs w:val="22"/>
                    </w:rPr>
                  </m:ctrlPr>
                </m:fPr>
                <m:num>
                  <m:d>
                    <m:dPr>
                      <m:begChr m:val="|"/>
                      <m:endChr m:val="|"/>
                      <m:ctrlPr>
                        <w:rPr>
                          <w:rFonts w:ascii="Cambria Math" w:eastAsiaTheme="minorEastAsia" w:hAnsi="Cambria Math" w:cstheme="majorBidi"/>
                          <w:i/>
                          <w:sz w:val="22"/>
                          <w:szCs w:val="22"/>
                        </w:rPr>
                      </m:ctrlPr>
                    </m:dPr>
                    <m:e>
                      <m:r>
                        <w:rPr>
                          <w:rFonts w:ascii="Cambria Math" w:eastAsiaTheme="minorEastAsia" w:hAnsi="Cambria Math" w:cstheme="majorBidi"/>
                          <w:sz w:val="22"/>
                          <w:szCs w:val="22"/>
                        </w:rPr>
                        <m:t>t-</m:t>
                      </m:r>
                      <m:sSup>
                        <m:sSupPr>
                          <m:ctrlPr>
                            <w:rPr>
                              <w:rFonts w:ascii="Cambria Math" w:eastAsiaTheme="minorEastAsia" w:hAnsi="Cambria Math" w:cstheme="majorBidi"/>
                              <w:i/>
                              <w:sz w:val="22"/>
                              <w:szCs w:val="22"/>
                            </w:rPr>
                          </m:ctrlPr>
                        </m:sSupPr>
                        <m:e>
                          <m:r>
                            <w:rPr>
                              <w:rFonts w:ascii="Cambria Math" w:eastAsiaTheme="minorEastAsia" w:hAnsi="Cambria Math" w:cstheme="majorBidi"/>
                              <w:sz w:val="22"/>
                              <w:szCs w:val="22"/>
                            </w:rPr>
                            <m:t>t</m:t>
                          </m:r>
                        </m:e>
                        <m:sup>
                          <m:r>
                            <w:rPr>
                              <w:rFonts w:ascii="Cambria Math" w:eastAsiaTheme="minorEastAsia" w:hAnsi="Cambria Math" w:cstheme="majorBidi"/>
                              <w:sz w:val="22"/>
                              <w:szCs w:val="22"/>
                            </w:rPr>
                            <m:t>'</m:t>
                          </m:r>
                        </m:sup>
                      </m:sSup>
                    </m:e>
                  </m:d>
                </m:num>
                <m:den>
                  <m:sSub>
                    <m:sSubPr>
                      <m:ctrlPr>
                        <w:rPr>
                          <w:rFonts w:ascii="Cambria Math" w:eastAsiaTheme="minorEastAsia" w:hAnsi="Cambria Math" w:cstheme="majorBidi"/>
                          <w:b/>
                          <w:bCs/>
                          <w:i/>
                          <w:sz w:val="22"/>
                          <w:szCs w:val="22"/>
                        </w:rPr>
                      </m:ctrlPr>
                    </m:sSubPr>
                    <m:e>
                      <m:r>
                        <w:rPr>
                          <w:rFonts w:ascii="Cambria Math" w:eastAsiaTheme="minorEastAsia" w:hAnsi="Cambria Math" w:cstheme="majorBidi"/>
                          <w:sz w:val="22"/>
                          <w:szCs w:val="22"/>
                        </w:rPr>
                        <m:t>a</m:t>
                      </m:r>
                    </m:e>
                    <m:sub>
                      <m:r>
                        <m:rPr>
                          <m:sty m:val="bi"/>
                        </m:rPr>
                        <w:rPr>
                          <w:rFonts w:ascii="Cambria Math" w:eastAsiaTheme="minorEastAsia" w:hAnsi="Cambria Math" w:cstheme="majorBidi"/>
                          <w:sz w:val="22"/>
                          <w:szCs w:val="22"/>
                        </w:rPr>
                        <m:t>τ,</m:t>
                      </m:r>
                      <m:r>
                        <w:rPr>
                          <w:rFonts w:ascii="Cambria Math" w:eastAsiaTheme="minorEastAsia" w:hAnsi="Cambria Math" w:cstheme="majorBidi"/>
                          <w:sz w:val="22"/>
                          <w:szCs w:val="22"/>
                        </w:rPr>
                        <m:t>2</m:t>
                      </m:r>
                    </m:sub>
                  </m:sSub>
                </m:den>
              </m:f>
            </m:e>
          </m:d>
        </m:oMath>
      </w:ins>
    </w:p>
    <w:p w14:paraId="7D48CB3C" w14:textId="77777777" w:rsidR="008A6AD9" w:rsidRDefault="008A6AD9" w:rsidP="008A6AD9">
      <w:pPr>
        <w:spacing w:line="480" w:lineRule="auto"/>
        <w:rPr>
          <w:ins w:id="234" w:author="Muhammad Omar Nawaz" w:date="2019-09-26T11:58:00Z"/>
          <w:rFonts w:asciiTheme="majorBidi" w:eastAsiaTheme="minorEastAsia" w:hAnsiTheme="majorBidi" w:cstheme="majorBidi"/>
        </w:rPr>
        <w:pPrChange w:id="235" w:author="Muhammad Omar Nawaz" w:date="2019-09-26T11:58:00Z">
          <w:pPr/>
        </w:pPrChange>
      </w:pPr>
    </w:p>
    <w:p w14:paraId="441E1945" w14:textId="1889DACE" w:rsidR="008A6AD9" w:rsidRPr="008A6AD9" w:rsidRDefault="008A6AD9" w:rsidP="008A6AD9">
      <w:pPr>
        <w:spacing w:line="480" w:lineRule="auto"/>
        <w:rPr>
          <w:ins w:id="236" w:author="Muhammad Omar Nawaz" w:date="2019-09-26T11:58:00Z"/>
          <w:rFonts w:asciiTheme="majorBidi" w:eastAsiaTheme="minorEastAsia" w:hAnsiTheme="majorBidi" w:cstheme="majorBidi"/>
          <w:rPrChange w:id="237" w:author="Muhammad Omar Nawaz" w:date="2019-09-26T12:00:00Z">
            <w:rPr>
              <w:ins w:id="238" w:author="Muhammad Omar Nawaz" w:date="2019-09-26T11:58:00Z"/>
              <w:rFonts w:asciiTheme="majorBidi" w:hAnsiTheme="majorBidi" w:cstheme="majorBidi"/>
              <w:b/>
              <w:bCs/>
            </w:rPr>
          </w:rPrChange>
        </w:rPr>
        <w:pPrChange w:id="239" w:author="Muhammad Omar Nawaz" w:date="2019-09-26T12:00:00Z">
          <w:pPr/>
        </w:pPrChange>
      </w:pPr>
      <w:ins w:id="240" w:author="Muhammad Omar Nawaz" w:date="2019-09-26T11:58:00Z">
        <w:r>
          <w:rPr>
            <w:rFonts w:asciiTheme="majorBidi" w:eastAsiaTheme="minorEastAsia" w:hAnsiTheme="majorBidi" w:cstheme="majorBidi"/>
          </w:rPr>
          <w:t>was used to characterize the second moment of the general knowledge base. Site-specific knowledge was incorporated into the posterior probability distribution function used in the BME estimation.</w:t>
        </w:r>
      </w:ins>
    </w:p>
    <w:p w14:paraId="3DC3E84C" w14:textId="2FF32F80" w:rsidR="008A6AD9" w:rsidRPr="00DD594D" w:rsidDel="008A6AD9" w:rsidRDefault="008A6AD9" w:rsidP="008A6AD9">
      <w:pPr>
        <w:spacing w:line="480" w:lineRule="auto"/>
        <w:rPr>
          <w:del w:id="241" w:author="Muhammad Omar Nawaz" w:date="2019-09-26T11:58:00Z"/>
          <w:rFonts w:asciiTheme="majorBidi" w:hAnsiTheme="majorBidi" w:cstheme="majorBidi"/>
          <w:bCs/>
        </w:rPr>
        <w:pPrChange w:id="242" w:author="Muhammad Omar Nawaz" w:date="2019-09-26T11:53:00Z">
          <w:pPr>
            <w:spacing w:line="480" w:lineRule="auto"/>
            <w:ind w:firstLine="720"/>
          </w:pPr>
        </w:pPrChange>
      </w:pPr>
    </w:p>
    <w:p w14:paraId="33B40907" w14:textId="77777777" w:rsidR="00672CB1" w:rsidRPr="000A3708" w:rsidRDefault="00672CB1" w:rsidP="00CA02E6">
      <w:pPr>
        <w:spacing w:line="480" w:lineRule="auto"/>
        <w:outlineLvl w:val="0"/>
        <w:rPr>
          <w:rFonts w:asciiTheme="majorBidi" w:hAnsiTheme="majorBidi" w:cstheme="majorBidi"/>
          <w:b/>
          <w:bCs/>
        </w:rPr>
      </w:pPr>
      <w:r w:rsidRPr="000A3708">
        <w:rPr>
          <w:rFonts w:asciiTheme="majorBidi" w:hAnsiTheme="majorBidi" w:cstheme="majorBidi"/>
          <w:b/>
          <w:bCs/>
        </w:rPr>
        <w:t>Mortality Estimation</w:t>
      </w:r>
    </w:p>
    <w:p w14:paraId="1CCB2996" w14:textId="01586122" w:rsidR="00672CB1" w:rsidRPr="000A3708" w:rsidRDefault="003E5DC2" w:rsidP="00672CB1">
      <w:pPr>
        <w:spacing w:line="480" w:lineRule="auto"/>
        <w:ind w:firstLine="720"/>
        <w:rPr>
          <w:rFonts w:asciiTheme="majorBidi" w:hAnsiTheme="majorBidi" w:cstheme="majorBidi"/>
        </w:rPr>
      </w:pPr>
      <w:r w:rsidRPr="000A3708">
        <w:rPr>
          <w:rFonts w:asciiTheme="majorBidi" w:hAnsiTheme="majorBidi" w:cstheme="majorBidi"/>
        </w:rPr>
        <w:t>To</w:t>
      </w:r>
      <w:r w:rsidR="00672CB1" w:rsidRPr="000A3708">
        <w:rPr>
          <w:rFonts w:asciiTheme="majorBidi" w:hAnsiTheme="majorBidi" w:cstheme="majorBidi"/>
        </w:rPr>
        <w:t xml:space="preserve"> estimate the cause</w:t>
      </w:r>
      <w:r w:rsidR="00B958FF" w:rsidRPr="000A3708">
        <w:rPr>
          <w:rFonts w:asciiTheme="majorBidi" w:hAnsiTheme="majorBidi" w:cstheme="majorBidi"/>
        </w:rPr>
        <w:t>-</w:t>
      </w:r>
      <w:r w:rsidR="00672CB1" w:rsidRPr="000A3708">
        <w:rPr>
          <w:rFonts w:asciiTheme="majorBidi" w:hAnsiTheme="majorBidi" w:cstheme="majorBidi"/>
        </w:rPr>
        <w:t>specific mortality burden attributable to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w:t>
      </w:r>
      <w:r w:rsidR="00672CB1" w:rsidRPr="000A3708">
        <w:rPr>
          <w:rFonts w:asciiTheme="majorBidi" w:hAnsiTheme="majorBidi" w:cstheme="majorBidi"/>
          <w:i/>
          <w:iCs/>
        </w:rPr>
        <w:sym w:font="Symbol" w:char="F044"/>
      </w:r>
      <w:r w:rsidR="00672CB1" w:rsidRPr="000A3708">
        <w:rPr>
          <w:rFonts w:asciiTheme="majorBidi" w:hAnsiTheme="majorBidi" w:cstheme="majorBidi"/>
          <w:i/>
          <w:iCs/>
        </w:rPr>
        <w:t>Mort</w:t>
      </w:r>
      <w:r w:rsidR="00672CB1" w:rsidRPr="000A3708">
        <w:rPr>
          <w:rFonts w:asciiTheme="majorBidi" w:hAnsiTheme="majorBidi" w:cstheme="majorBidi"/>
        </w:rPr>
        <w:t>) we use the health impact function (HIF):</w:t>
      </w:r>
    </w:p>
    <w:p w14:paraId="39072361" w14:textId="77777777" w:rsidR="00672CB1" w:rsidRPr="000A3708" w:rsidRDefault="00672CB1" w:rsidP="00CA02E6">
      <w:pPr>
        <w:spacing w:line="480" w:lineRule="auto"/>
        <w:outlineLvl w:val="0"/>
        <w:rPr>
          <w:rFonts w:asciiTheme="majorBidi" w:hAnsiTheme="majorBidi" w:cstheme="majorBidi"/>
        </w:rPr>
      </w:pPr>
      <m:oMathPara>
        <m:oMath>
          <m:r>
            <w:rPr>
              <w:rFonts w:ascii="Cambria Math" w:hAnsi="Cambria Math" w:cstheme="majorBidi"/>
            </w:rPr>
            <m:t>∆Mort=</m:t>
          </m:r>
          <m:sSub>
            <m:sSubPr>
              <m:ctrlPr>
                <w:ins w:id="243" w:author="Omar Nawaz" w:date="2018-07-23T14:51:00Z">
                  <w:rPr>
                    <w:rFonts w:ascii="Cambria Math" w:hAnsi="Cambria Math" w:cstheme="majorBidi"/>
                    <w:i/>
                  </w:rPr>
                </w:ins>
              </m:ctrlPr>
            </m:sSubPr>
            <m:e>
              <m:r>
                <w:rPr>
                  <w:rFonts w:ascii="Cambria Math" w:hAnsi="Cambria Math" w:cstheme="majorBidi"/>
                </w:rPr>
                <m:t>y</m:t>
              </m:r>
            </m:e>
            <m:sub>
              <m:r>
                <w:rPr>
                  <w:rFonts w:ascii="Cambria Math" w:hAnsi="Cambria Math" w:cstheme="majorBidi"/>
                </w:rPr>
                <m:t>o</m:t>
              </m:r>
            </m:sub>
          </m:sSub>
          <m:r>
            <w:rPr>
              <w:rFonts w:ascii="Cambria Math" w:hAnsi="Cambria Math" w:cstheme="majorBidi"/>
            </w:rPr>
            <m:t xml:space="preserve"> x AF x Pop</m:t>
          </m:r>
        </m:oMath>
      </m:oMathPara>
    </w:p>
    <w:p w14:paraId="61E50971" w14:textId="394C3566" w:rsidR="00672CB1" w:rsidRPr="000A3708" w:rsidRDefault="00440973" w:rsidP="00672CB1">
      <w:pPr>
        <w:spacing w:line="480" w:lineRule="auto"/>
        <w:rPr>
          <w:rFonts w:asciiTheme="majorBidi" w:eastAsiaTheme="minorEastAsia" w:hAnsiTheme="majorBidi" w:cstheme="majorBidi"/>
        </w:rPr>
      </w:pPr>
      <w:r w:rsidRPr="000A3708">
        <w:rPr>
          <w:rFonts w:asciiTheme="majorBidi" w:hAnsiTheme="majorBidi" w:cstheme="majorBidi"/>
        </w:rPr>
        <w:lastRenderedPageBreak/>
        <w:t xml:space="preserve">where </w:t>
      </w:r>
      <m:oMath>
        <m:sSub>
          <m:sSubPr>
            <m:ctrlPr>
              <w:ins w:id="244" w:author="Omar Nawaz" w:date="2018-07-23T14:51:00Z">
                <w:rPr>
                  <w:rFonts w:ascii="Cambria Math" w:hAnsi="Cambria Math" w:cstheme="majorBidi"/>
                  <w:i/>
                </w:rPr>
              </w:ins>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baseline mortality rate associated with a specific disease, </w:t>
      </w:r>
      <w:r w:rsidR="00672CB1" w:rsidRPr="000A3708">
        <w:rPr>
          <w:rFonts w:asciiTheme="majorBidi" w:eastAsiaTheme="minorEastAsia" w:hAnsiTheme="majorBidi" w:cstheme="majorBidi"/>
          <w:i/>
          <w:iCs/>
        </w:rPr>
        <w:t>Pop</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 xml:space="preserve">the population of interest (in this case adults over the age of </w:t>
      </w:r>
      <w:r w:rsidR="00672CB1" w:rsidRPr="000A3708">
        <w:rPr>
          <w:rFonts w:asciiTheme="majorBidi" w:hAnsiTheme="majorBidi" w:cstheme="majorBidi"/>
        </w:rPr>
        <w:t>25)</w:t>
      </w:r>
      <w:r w:rsidR="00FD0112" w:rsidRPr="000A3708">
        <w:rPr>
          <w:rFonts w:asciiTheme="majorBidi" w:hAnsiTheme="majorBidi" w:cstheme="majorBidi"/>
        </w:rPr>
        <w:t>,</w:t>
      </w:r>
      <w:r w:rsidR="00672CB1" w:rsidRPr="000A3708">
        <w:rPr>
          <w:rFonts w:asciiTheme="majorBidi" w:hAnsiTheme="majorBidi" w:cstheme="majorBidi"/>
        </w:rPr>
        <w:t xml:space="preserve"> and</w:t>
      </w:r>
      <w:r w:rsidR="00672CB1" w:rsidRPr="000A3708">
        <w:rPr>
          <w:rFonts w:asciiTheme="majorBidi" w:eastAsiaTheme="minorEastAsia" w:hAnsiTheme="majorBidi" w:cstheme="majorBidi"/>
        </w:rPr>
        <w:t xml:space="preserve"> </w:t>
      </w:r>
      <w:r w:rsidR="00672CB1" w:rsidRPr="000A3708">
        <w:rPr>
          <w:rFonts w:asciiTheme="majorBidi" w:eastAsiaTheme="minorEastAsia" w:hAnsiTheme="majorBidi" w:cstheme="majorBidi"/>
          <w:i/>
          <w:iCs/>
        </w:rPr>
        <w:t>AF</w:t>
      </w:r>
      <w:r w:rsidR="00672CB1" w:rsidRPr="000A3708">
        <w:rPr>
          <w:rFonts w:asciiTheme="majorBidi" w:eastAsiaTheme="minorEastAsia" w:hAnsiTheme="majorBidi" w:cstheme="majorBidi"/>
        </w:rPr>
        <w:t xml:space="preserve">  </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the “attributable fraction”</w:t>
      </w:r>
      <w:r w:rsidR="00FD0112" w:rsidRPr="000A3708">
        <w:rPr>
          <w:rFonts w:asciiTheme="majorBidi" w:eastAsiaTheme="minorEastAsia" w:hAnsiTheme="majorBidi" w:cstheme="majorBidi"/>
        </w:rPr>
        <w:t>)</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increased risk of outcome posed by the air pollutant of interest and is calculated as:</w:t>
      </w:r>
    </w:p>
    <w:p w14:paraId="2AA81FA6" w14:textId="77777777" w:rsidR="00672CB1" w:rsidRPr="000A3708" w:rsidRDefault="00672CB1" w:rsidP="00672CB1">
      <w:pPr>
        <w:spacing w:line="480" w:lineRule="auto"/>
        <w:jc w:val="center"/>
        <w:rPr>
          <w:rFonts w:asciiTheme="majorBidi" w:eastAsiaTheme="minorEastAsia" w:hAnsiTheme="majorBidi" w:cstheme="majorBidi"/>
        </w:rPr>
      </w:pPr>
      <m:oMathPara>
        <m:oMath>
          <m:r>
            <w:rPr>
              <w:rFonts w:ascii="Cambria Math" w:eastAsiaTheme="minorEastAsia" w:hAnsi="Cambria Math" w:cstheme="majorBidi"/>
            </w:rPr>
            <m:t>AF=1-</m:t>
          </m:r>
          <m:f>
            <m:fPr>
              <m:ctrlPr>
                <w:ins w:id="245" w:author="Omar Nawaz" w:date="2018-07-23T14:51:00Z">
                  <w:rPr>
                    <w:rFonts w:ascii="Cambria Math" w:eastAsiaTheme="minorEastAsia" w:hAnsi="Cambria Math" w:cstheme="majorBidi"/>
                    <w:i/>
                  </w:rPr>
                </w:ins>
              </m:ctrlPr>
            </m:fPr>
            <m:num>
              <m:r>
                <w:rPr>
                  <w:rFonts w:ascii="Cambria Math" w:eastAsiaTheme="minorEastAsia" w:hAnsi="Cambria Math" w:cstheme="majorBidi"/>
                </w:rPr>
                <m:t>1</m:t>
              </m:r>
            </m:num>
            <m:den>
              <m:r>
                <w:rPr>
                  <w:rFonts w:ascii="Cambria Math" w:eastAsiaTheme="minorEastAsia" w:hAnsi="Cambria Math" w:cstheme="majorBidi"/>
                </w:rPr>
                <m:t>RR</m:t>
              </m:r>
            </m:den>
          </m:f>
        </m:oMath>
      </m:oMathPara>
    </w:p>
    <w:p w14:paraId="0ED2F6DA" w14:textId="333C874A" w:rsidR="00672CB1" w:rsidRPr="000A3708" w:rsidRDefault="00A4553D" w:rsidP="00672CB1">
      <w:pPr>
        <w:spacing w:line="480" w:lineRule="auto"/>
        <w:rPr>
          <w:rFonts w:asciiTheme="majorBidi" w:hAnsiTheme="majorBidi" w:cstheme="majorBidi"/>
        </w:rPr>
      </w:pPr>
      <w:r w:rsidRPr="000A3708">
        <w:rPr>
          <w:rFonts w:asciiTheme="majorBidi" w:eastAsiaTheme="minorEastAsia" w:hAnsiTheme="majorBidi" w:cstheme="majorBidi"/>
        </w:rPr>
        <w:t>w</w:t>
      </w:r>
      <w:r w:rsidR="00672CB1" w:rsidRPr="000A3708">
        <w:rPr>
          <w:rFonts w:asciiTheme="majorBidi" w:eastAsiaTheme="minorEastAsia" w:hAnsiTheme="majorBidi" w:cstheme="majorBidi"/>
        </w:rPr>
        <w:t xml:space="preserve">ith </w:t>
      </w:r>
      <w:r w:rsidR="00672CB1" w:rsidRPr="000A3708">
        <w:rPr>
          <w:rFonts w:asciiTheme="majorBidi" w:eastAsiaTheme="minorEastAsia" w:hAnsiTheme="majorBidi" w:cstheme="majorBidi"/>
          <w:i/>
          <w:iCs/>
        </w:rPr>
        <w:t>RR</w:t>
      </w:r>
      <w:r w:rsidR="00672CB1" w:rsidRPr="000A3708">
        <w:rPr>
          <w:rFonts w:asciiTheme="majorBidi" w:eastAsiaTheme="minorEastAsia" w:hAnsiTheme="majorBidi" w:cstheme="majorBidi"/>
        </w:rPr>
        <w:t xml:space="preserve"> being the relative risk of dying from a certain disease. Functions representing </w:t>
      </w:r>
      <w:r w:rsidR="00D87EC5" w:rsidRPr="000A3708">
        <w:rPr>
          <w:rFonts w:asciiTheme="majorBidi" w:eastAsiaTheme="minorEastAsia" w:hAnsiTheme="majorBidi" w:cstheme="majorBidi"/>
          <w:i/>
        </w:rPr>
        <w:t>RR</w:t>
      </w:r>
      <w:r w:rsidR="00FD0112" w:rsidRPr="000A3708">
        <w:rPr>
          <w:rFonts w:asciiTheme="majorBidi" w:eastAsiaTheme="minorEastAsia" w:hAnsiTheme="majorBidi" w:cstheme="majorBidi"/>
        </w:rPr>
        <w:t xml:space="preserve"> from chronic exposure </w:t>
      </w:r>
      <w:r w:rsidR="00672CB1" w:rsidRPr="000A3708">
        <w:rPr>
          <w:rFonts w:asciiTheme="majorBidi" w:eastAsiaTheme="minorEastAsia" w:hAnsiTheme="majorBidi" w:cstheme="majorBidi"/>
        </w:rPr>
        <w:t xml:space="preserve">are derived </w:t>
      </w:r>
      <w:r w:rsidR="00FD0112" w:rsidRPr="000A3708">
        <w:rPr>
          <w:rFonts w:asciiTheme="majorBidi" w:eastAsiaTheme="minorEastAsia" w:hAnsiTheme="majorBidi" w:cstheme="majorBidi"/>
        </w:rPr>
        <w:t xml:space="preserve">from epidemiological studies in the US based on large cohorts </w:t>
      </w:r>
      <w:r w:rsidR="00672CB1" w:rsidRPr="000A3708">
        <w:rPr>
          <w:rFonts w:asciiTheme="majorBidi" w:eastAsiaTheme="minorEastAsia" w:hAnsiTheme="majorBidi" w:cstheme="majorBidi"/>
        </w:rPr>
        <w:t xml:space="preserve">(Burnett et al. </w:t>
      </w:r>
      <w:r w:rsidR="00672CB1" w:rsidRPr="000A3708">
        <w:rPr>
          <w:rFonts w:asciiTheme="majorBidi" w:hAnsiTheme="majorBidi" w:cstheme="majorBidi"/>
        </w:rPr>
        <w:t xml:space="preserve">2014, </w:t>
      </w:r>
      <w:proofErr w:type="spellStart"/>
      <w:r w:rsidR="00672CB1" w:rsidRPr="000A3708">
        <w:rPr>
          <w:rFonts w:asciiTheme="majorBidi" w:hAnsiTheme="majorBidi" w:cstheme="majorBidi"/>
        </w:rPr>
        <w:t>Jerrett</w:t>
      </w:r>
      <w:proofErr w:type="spellEnd"/>
      <w:r w:rsidR="00672CB1" w:rsidRPr="000A3708">
        <w:rPr>
          <w:rFonts w:asciiTheme="majorBidi" w:hAnsiTheme="majorBidi" w:cstheme="majorBidi"/>
        </w:rPr>
        <w:t xml:space="preserve"> et al. 2009).</w:t>
      </w:r>
    </w:p>
    <w:p w14:paraId="4E54D0FA" w14:textId="2BA7F219" w:rsidR="00672CB1" w:rsidRPr="000A3708" w:rsidRDefault="00672CB1" w:rsidP="00672CB1">
      <w:pPr>
        <w:spacing w:line="480" w:lineRule="auto"/>
        <w:ind w:firstLine="720"/>
        <w:rPr>
          <w:rFonts w:asciiTheme="majorBidi" w:hAnsiTheme="majorBidi" w:cstheme="majorBidi"/>
        </w:rPr>
      </w:pPr>
      <w:r w:rsidRPr="000A3708">
        <w:rPr>
          <w:rFonts w:asciiTheme="majorBidi" w:eastAsiaTheme="minorEastAsia" w:hAnsiTheme="majorBidi" w:cstheme="majorBidi"/>
        </w:rPr>
        <w:t>For PM</w:t>
      </w:r>
      <w:r w:rsidRPr="000A3708">
        <w:rPr>
          <w:rFonts w:asciiTheme="majorBidi" w:hAnsiTheme="majorBidi" w:cstheme="majorBidi"/>
          <w:vertAlign w:val="subscript"/>
        </w:rPr>
        <w:t>2.5</w:t>
      </w:r>
      <w:r w:rsidR="00FD0112" w:rsidRPr="000A3708">
        <w:rPr>
          <w:rFonts w:asciiTheme="majorBidi" w:hAnsiTheme="majorBidi" w:cstheme="majorBidi"/>
        </w:rPr>
        <w:t xml:space="preserve">, </w:t>
      </w:r>
      <w:r w:rsidR="00D87EC5" w:rsidRPr="000A3708">
        <w:rPr>
          <w:rFonts w:asciiTheme="majorBidi" w:hAnsiTheme="majorBidi" w:cstheme="majorBidi"/>
          <w:i/>
        </w:rPr>
        <w:t>RR</w:t>
      </w:r>
      <w:r w:rsidR="00D87EC5" w:rsidRPr="000A3708">
        <w:rPr>
          <w:rFonts w:asciiTheme="majorBidi" w:hAnsiTheme="majorBidi" w:cstheme="majorBidi"/>
        </w:rPr>
        <w:t xml:space="preserve"> </w:t>
      </w:r>
      <w:r w:rsidRPr="000A3708">
        <w:rPr>
          <w:rFonts w:asciiTheme="majorBidi" w:hAnsiTheme="majorBidi" w:cstheme="majorBidi"/>
        </w:rPr>
        <w:t xml:space="preserve">is calculated using the integrated exposure-response (IER) model </w:t>
      </w:r>
      <w:r w:rsidR="00FD0112" w:rsidRPr="000A3708">
        <w:rPr>
          <w:rFonts w:asciiTheme="majorBidi" w:hAnsiTheme="majorBidi" w:cstheme="majorBidi"/>
        </w:rPr>
        <w:t xml:space="preserve">of </w:t>
      </w:r>
      <w:r w:rsidRPr="000A3708">
        <w:rPr>
          <w:rFonts w:asciiTheme="majorBidi" w:hAnsiTheme="majorBidi" w:cstheme="majorBidi"/>
        </w:rPr>
        <w:t>Burnett et al. (2014). This risk function has been used in many recent health impact analyses of PM</w:t>
      </w:r>
      <w:r w:rsidRPr="000A3708">
        <w:rPr>
          <w:rFonts w:asciiTheme="majorBidi" w:hAnsiTheme="majorBidi" w:cstheme="majorBidi"/>
          <w:vertAlign w:val="subscript"/>
        </w:rPr>
        <w:t>2.5</w:t>
      </w:r>
      <w:r w:rsidRPr="000A3708">
        <w:rPr>
          <w:rFonts w:asciiTheme="majorBidi" w:hAnsiTheme="majorBidi" w:cstheme="majorBidi"/>
        </w:rPr>
        <w:t xml:space="preserve"> including Silva et al. (2016), World Health Organization (2016), Wang et al. (2017) and Liu et al. (2017).</w:t>
      </w:r>
      <w:r w:rsidR="00F35194" w:rsidRPr="000A3708">
        <w:rPr>
          <w:rFonts w:asciiTheme="majorBidi" w:hAnsiTheme="majorBidi" w:cstheme="majorBidi"/>
        </w:rPr>
        <w:t xml:space="preserve">  The function is:</w:t>
      </w:r>
    </w:p>
    <w:p w14:paraId="26E1E11C" w14:textId="77777777" w:rsidR="00672CB1" w:rsidRPr="000A3708" w:rsidRDefault="00672CB1" w:rsidP="00672CB1">
      <w:pPr>
        <w:spacing w:line="480" w:lineRule="auto"/>
        <w:ind w:firstLine="720"/>
        <w:rPr>
          <w:rFonts w:asciiTheme="majorBidi" w:eastAsiaTheme="minorEastAsia" w:hAnsiTheme="majorBidi" w:cstheme="majorBidi"/>
        </w:rPr>
      </w:pPr>
      <m:oMathPara>
        <m:oMath>
          <m:r>
            <w:rPr>
              <w:rFonts w:ascii="Cambria Math" w:eastAsiaTheme="minorEastAsia" w:hAnsi="Cambria Math" w:cstheme="majorBidi"/>
            </w:rPr>
            <m:t>for z&lt;</m:t>
          </m:r>
          <m:sSub>
            <m:sSubPr>
              <m:ctrlPr>
                <w:ins w:id="246" w:author="Omar Nawaz" w:date="2018-07-23T14:51:00Z">
                  <w:rPr>
                    <w:rFonts w:ascii="Cambria Math" w:eastAsiaTheme="minorEastAsia" w:hAnsi="Cambria Math" w:cstheme="majorBidi"/>
                    <w:i/>
                  </w:rPr>
                </w:ins>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ins w:id="247" w:author="Omar Nawaz" w:date="2018-07-23T14:51:00Z">
                  <w:rPr>
                    <w:rFonts w:ascii="Cambria Math" w:eastAsiaTheme="minorEastAsia" w:hAnsi="Cambria Math" w:cstheme="majorBidi"/>
                    <w:i/>
                  </w:rPr>
                </w:ins>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ins w:id="248" w:author="Omar Nawaz" w:date="2018-07-23T14:51:00Z">
                  <w:rPr>
                    <w:rFonts w:ascii="Cambria Math" w:eastAsiaTheme="minorEastAsia" w:hAnsi="Cambria Math" w:cstheme="majorBidi"/>
                    <w:i/>
                  </w:rPr>
                </w:ins>
              </m:ctrlPr>
            </m:dPr>
            <m:e>
              <m:r>
                <w:rPr>
                  <w:rFonts w:ascii="Cambria Math" w:eastAsiaTheme="minorEastAsia" w:hAnsi="Cambria Math" w:cstheme="majorBidi"/>
                </w:rPr>
                <m:t>z</m:t>
              </m:r>
            </m:e>
          </m:d>
          <m:r>
            <w:rPr>
              <w:rFonts w:ascii="Cambria Math" w:eastAsiaTheme="minorEastAsia" w:hAnsi="Cambria Math" w:cstheme="majorBidi"/>
            </w:rPr>
            <m:t>= 1</m:t>
          </m:r>
        </m:oMath>
      </m:oMathPara>
    </w:p>
    <w:p w14:paraId="4285C44A" w14:textId="77777777" w:rsidR="00672CB1" w:rsidRPr="000A3708" w:rsidRDefault="00672CB1" w:rsidP="00672CB1">
      <w:pPr>
        <w:spacing w:line="480" w:lineRule="auto"/>
        <w:ind w:firstLine="720"/>
        <w:rPr>
          <w:rFonts w:asciiTheme="majorBidi" w:eastAsiaTheme="minorEastAsia" w:hAnsiTheme="majorBidi" w:cstheme="majorBidi"/>
        </w:rPr>
      </w:pPr>
      <m:oMathPara>
        <m:oMath>
          <m:r>
            <w:rPr>
              <w:rFonts w:ascii="Cambria Math" w:eastAsiaTheme="minorEastAsia" w:hAnsi="Cambria Math" w:cstheme="majorBidi"/>
            </w:rPr>
            <m:t>for z≥</m:t>
          </m:r>
          <m:sSub>
            <m:sSubPr>
              <m:ctrlPr>
                <w:ins w:id="249" w:author="Omar Nawaz" w:date="2018-07-23T14:51:00Z">
                  <w:rPr>
                    <w:rFonts w:ascii="Cambria Math" w:eastAsiaTheme="minorEastAsia" w:hAnsi="Cambria Math" w:cstheme="majorBidi"/>
                    <w:i/>
                  </w:rPr>
                </w:ins>
              </m:ctrlPr>
            </m:sSubPr>
            <m:e>
              <m:r>
                <w:rPr>
                  <w:rFonts w:ascii="Cambria Math" w:eastAsiaTheme="minorEastAsia" w:hAnsi="Cambria Math" w:cstheme="majorBidi"/>
                </w:rPr>
                <m:t>z</m:t>
              </m:r>
            </m:e>
            <m:sub>
              <m:r>
                <w:rPr>
                  <w:rFonts w:ascii="Cambria Math" w:eastAsiaTheme="minorEastAsia" w:hAnsi="Cambria Math" w:cstheme="majorBidi"/>
                </w:rPr>
                <m:t>cf</m:t>
              </m:r>
            </m:sub>
          </m:sSub>
          <m:r>
            <w:rPr>
              <w:rFonts w:ascii="Cambria Math" w:eastAsiaTheme="minorEastAsia" w:hAnsi="Cambria Math" w:cstheme="majorBidi"/>
            </w:rPr>
            <m:t>, R</m:t>
          </m:r>
          <m:sSub>
            <m:sSubPr>
              <m:ctrlPr>
                <w:ins w:id="250" w:author="Omar Nawaz" w:date="2018-07-23T14:51:00Z">
                  <w:rPr>
                    <w:rFonts w:ascii="Cambria Math" w:eastAsiaTheme="minorEastAsia" w:hAnsi="Cambria Math" w:cstheme="majorBidi"/>
                    <w:i/>
                  </w:rPr>
                </w:ins>
              </m:ctrlPr>
            </m:sSubPr>
            <m:e>
              <m:r>
                <w:rPr>
                  <w:rFonts w:ascii="Cambria Math" w:eastAsiaTheme="minorEastAsia" w:hAnsi="Cambria Math" w:cstheme="majorBidi"/>
                </w:rPr>
                <m:t>R</m:t>
              </m:r>
            </m:e>
            <m:sub>
              <m:r>
                <w:rPr>
                  <w:rFonts w:ascii="Cambria Math" w:eastAsiaTheme="minorEastAsia" w:hAnsi="Cambria Math" w:cstheme="majorBidi"/>
                </w:rPr>
                <m:t>IER</m:t>
              </m:r>
            </m:sub>
          </m:sSub>
          <m:d>
            <m:dPr>
              <m:ctrlPr>
                <w:ins w:id="251" w:author="Omar Nawaz" w:date="2018-07-23T14:51:00Z">
                  <w:rPr>
                    <w:rFonts w:ascii="Cambria Math" w:eastAsiaTheme="minorEastAsia" w:hAnsi="Cambria Math" w:cstheme="majorBidi"/>
                    <w:i/>
                  </w:rPr>
                </w:ins>
              </m:ctrlPr>
            </m:dPr>
            <m:e>
              <m:r>
                <w:rPr>
                  <w:rFonts w:ascii="Cambria Math" w:eastAsiaTheme="minorEastAsia" w:hAnsi="Cambria Math" w:cstheme="majorBidi"/>
                </w:rPr>
                <m:t>z</m:t>
              </m:r>
            </m:e>
          </m:d>
          <m:r>
            <w:rPr>
              <w:rFonts w:ascii="Cambria Math" w:eastAsiaTheme="minorEastAsia" w:hAnsi="Cambria Math" w:cstheme="majorBidi"/>
            </w:rPr>
            <m:t>= 1+α</m:t>
          </m:r>
          <m:d>
            <m:dPr>
              <m:begChr m:val="{"/>
              <m:endChr m:val="}"/>
              <m:ctrlPr>
                <w:ins w:id="252" w:author="Omar Nawaz" w:date="2018-07-23T14:51:00Z">
                  <w:rPr>
                    <w:rFonts w:ascii="Cambria Math" w:eastAsiaTheme="minorEastAsia" w:hAnsi="Cambria Math" w:cstheme="majorBidi"/>
                    <w:i/>
                  </w:rPr>
                </w:ins>
              </m:ctrlPr>
            </m:dPr>
            <m:e>
              <m:r>
                <w:rPr>
                  <w:rFonts w:ascii="Cambria Math" w:eastAsiaTheme="minorEastAsia" w:hAnsi="Cambria Math" w:cstheme="majorBidi"/>
                </w:rPr>
                <m:t>1-</m:t>
              </m:r>
              <m:func>
                <m:funcPr>
                  <m:ctrlPr>
                    <w:ins w:id="253" w:author="Omar Nawaz" w:date="2018-07-23T14:51:00Z">
                      <w:rPr>
                        <w:rFonts w:ascii="Cambria Math" w:eastAsiaTheme="minorEastAsia" w:hAnsi="Cambria Math" w:cstheme="majorBidi"/>
                        <w:i/>
                      </w:rPr>
                    </w:ins>
                  </m:ctrlPr>
                </m:funcPr>
                <m:fName>
                  <m:r>
                    <m:rPr>
                      <m:sty m:val="p"/>
                    </m:rPr>
                    <w:rPr>
                      <w:rFonts w:ascii="Cambria Math" w:eastAsiaTheme="minorEastAsia" w:hAnsi="Cambria Math" w:cstheme="majorBidi"/>
                    </w:rPr>
                    <m:t>exp</m:t>
                  </m:r>
                </m:fName>
                <m:e>
                  <m:d>
                    <m:dPr>
                      <m:begChr m:val="["/>
                      <m:endChr m:val="]"/>
                      <m:ctrlPr>
                        <w:ins w:id="254" w:author="Omar Nawaz" w:date="2018-07-23T14:51:00Z">
                          <w:rPr>
                            <w:rFonts w:ascii="Cambria Math" w:eastAsiaTheme="minorEastAsia" w:hAnsi="Cambria Math" w:cstheme="majorBidi"/>
                            <w:i/>
                          </w:rPr>
                        </w:ins>
                      </m:ctrlPr>
                    </m:dPr>
                    <m:e>
                      <m:r>
                        <w:rPr>
                          <w:rFonts w:ascii="Cambria Math" w:eastAsiaTheme="minorEastAsia" w:hAnsi="Cambria Math" w:cstheme="majorBidi"/>
                        </w:rPr>
                        <m:t>-γ</m:t>
                      </m:r>
                      <m:sSup>
                        <m:sSupPr>
                          <m:ctrlPr>
                            <w:ins w:id="255" w:author="Omar Nawaz" w:date="2018-07-23T14:51:00Z">
                              <w:rPr>
                                <w:rFonts w:ascii="Cambria Math" w:eastAsiaTheme="minorEastAsia" w:hAnsi="Cambria Math" w:cstheme="majorBidi"/>
                                <w:i/>
                              </w:rPr>
                            </w:ins>
                          </m:ctrlPr>
                        </m:sSupPr>
                        <m:e>
                          <m:d>
                            <m:dPr>
                              <m:ctrlPr>
                                <w:ins w:id="256" w:author="Omar Nawaz" w:date="2018-07-23T14:51:00Z">
                                  <w:rPr>
                                    <w:rFonts w:ascii="Cambria Math" w:eastAsiaTheme="minorEastAsia" w:hAnsi="Cambria Math" w:cstheme="majorBidi"/>
                                    <w:i/>
                                  </w:rPr>
                                </w:ins>
                              </m:ctrlPr>
                            </m:dPr>
                            <m:e>
                              <m:r>
                                <w:rPr>
                                  <w:rFonts w:ascii="Cambria Math" w:eastAsiaTheme="minorEastAsia" w:hAnsi="Cambria Math" w:cstheme="majorBidi"/>
                                </w:rPr>
                                <m:t>z-</m:t>
                              </m:r>
                              <m:sSub>
                                <m:sSubPr>
                                  <m:ctrlPr>
                                    <w:ins w:id="257" w:author="Omar Nawaz" w:date="2018-07-23T14:51:00Z">
                                      <w:rPr>
                                        <w:rFonts w:ascii="Cambria Math" w:eastAsiaTheme="minorEastAsia" w:hAnsi="Cambria Math" w:cstheme="majorBidi"/>
                                        <w:i/>
                                      </w:rPr>
                                    </w:ins>
                                  </m:ctrlPr>
                                </m:sSubPr>
                                <m:e>
                                  <m:r>
                                    <w:rPr>
                                      <w:rFonts w:ascii="Cambria Math" w:eastAsiaTheme="minorEastAsia" w:hAnsi="Cambria Math" w:cstheme="majorBidi"/>
                                    </w:rPr>
                                    <m:t>z</m:t>
                                  </m:r>
                                </m:e>
                                <m:sub>
                                  <m:r>
                                    <w:rPr>
                                      <w:rFonts w:ascii="Cambria Math" w:eastAsiaTheme="minorEastAsia" w:hAnsi="Cambria Math" w:cstheme="majorBidi"/>
                                    </w:rPr>
                                    <m:t>cf</m:t>
                                  </m:r>
                                </m:sub>
                              </m:sSub>
                            </m:e>
                          </m:d>
                        </m:e>
                        <m:sup>
                          <m:r>
                            <w:rPr>
                              <w:rFonts w:ascii="Cambria Math" w:eastAsiaTheme="minorEastAsia" w:hAnsi="Cambria Math" w:cstheme="majorBidi"/>
                            </w:rPr>
                            <m:t>δ</m:t>
                          </m:r>
                        </m:sup>
                      </m:sSup>
                    </m:e>
                  </m:d>
                </m:e>
              </m:func>
            </m:e>
          </m:d>
        </m:oMath>
      </m:oMathPara>
    </w:p>
    <w:p w14:paraId="20C831E9" w14:textId="7BFFEB64" w:rsidR="00672CB1" w:rsidRPr="000A3708" w:rsidRDefault="00F35194" w:rsidP="00001891">
      <w:pPr>
        <w:spacing w:line="480" w:lineRule="auto"/>
        <w:rPr>
          <w:rFonts w:asciiTheme="majorBidi" w:eastAsiaTheme="minorEastAsia" w:hAnsiTheme="majorBidi" w:cstheme="majorBidi"/>
        </w:rPr>
      </w:pPr>
      <w:r w:rsidRPr="000A3708">
        <w:rPr>
          <w:rFonts w:asciiTheme="majorBidi" w:eastAsiaTheme="minorEastAsia" w:hAnsiTheme="majorBidi" w:cstheme="majorBidi"/>
        </w:rPr>
        <w:t xml:space="preserve">where </w:t>
      </w:r>
      <w:r w:rsidR="00672CB1" w:rsidRPr="000A3708">
        <w:rPr>
          <w:rFonts w:asciiTheme="majorBidi" w:eastAsiaTheme="minorEastAsia" w:hAnsiTheme="majorBidi" w:cstheme="majorBidi"/>
          <w:i/>
          <w:iCs/>
        </w:rPr>
        <w:t>z</w:t>
      </w:r>
      <w:r w:rsidR="00672CB1" w:rsidRPr="000A3708">
        <w:rPr>
          <w:rFonts w:asciiTheme="majorBidi" w:eastAsiaTheme="minorEastAsia" w:hAnsiTheme="majorBidi" w:cstheme="majorBidi"/>
        </w:rPr>
        <w:t xml:space="preserve"> </w:t>
      </w:r>
      <w:r w:rsidRPr="000A3708">
        <w:rPr>
          <w:rFonts w:asciiTheme="majorBidi" w:eastAsiaTheme="minorEastAsia" w:hAnsiTheme="majorBidi" w:cstheme="majorBidi"/>
        </w:rPr>
        <w:t xml:space="preserve">is </w:t>
      </w:r>
      <w:r w:rsidR="00672CB1" w:rsidRPr="000A3708">
        <w:rPr>
          <w:rFonts w:asciiTheme="majorBidi" w:eastAsiaTheme="minorEastAsia" w:hAnsiTheme="majorBidi" w:cstheme="majorBidi"/>
        </w:rPr>
        <w:t>the annual average ambient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concentration</w:t>
      </w:r>
      <w:r w:rsidRPr="000A3708">
        <w:rPr>
          <w:rFonts w:asciiTheme="majorBidi" w:hAnsiTheme="majorBidi" w:cstheme="majorBidi"/>
        </w:rPr>
        <w:t xml:space="preserve">, which is </w:t>
      </w:r>
      <w:r w:rsidR="00672CB1" w:rsidRPr="000A3708">
        <w:rPr>
          <w:rFonts w:asciiTheme="majorBidi" w:hAnsiTheme="majorBidi" w:cstheme="majorBidi"/>
        </w:rPr>
        <w:t xml:space="preserve">compared against </w:t>
      </w:r>
      <w:proofErr w:type="spellStart"/>
      <w:r w:rsidR="00672CB1" w:rsidRPr="000A3708">
        <w:rPr>
          <w:rFonts w:asciiTheme="majorBidi" w:hAnsiTheme="majorBidi" w:cstheme="majorBidi"/>
          <w:i/>
          <w:iCs/>
        </w:rPr>
        <w:t>z</w:t>
      </w:r>
      <w:r w:rsidR="00672CB1" w:rsidRPr="000A3708">
        <w:rPr>
          <w:rFonts w:asciiTheme="majorBidi" w:hAnsiTheme="majorBidi" w:cstheme="majorBidi"/>
          <w:i/>
          <w:iCs/>
          <w:vertAlign w:val="subscript"/>
        </w:rPr>
        <w:t>cf</w:t>
      </w:r>
      <w:proofErr w:type="spellEnd"/>
      <w:r w:rsidRPr="000A3708">
        <w:rPr>
          <w:rFonts w:asciiTheme="majorBidi" w:hAnsiTheme="majorBidi" w:cstheme="majorBidi"/>
        </w:rPr>
        <w:t>,</w:t>
      </w:r>
      <w:r w:rsidR="00672CB1" w:rsidRPr="000A3708">
        <w:rPr>
          <w:rFonts w:asciiTheme="majorBidi" w:hAnsiTheme="majorBidi" w:cstheme="majorBidi"/>
        </w:rPr>
        <w:t xml:space="preserve"> the counterfactual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w:t>
      </w:r>
      <w:r w:rsidRPr="000A3708">
        <w:rPr>
          <w:rFonts w:asciiTheme="majorBidi" w:hAnsiTheme="majorBidi" w:cstheme="majorBidi"/>
        </w:rPr>
        <w:t xml:space="preserve">concentration </w:t>
      </w:r>
      <w:r w:rsidR="00672CB1" w:rsidRPr="000A3708">
        <w:rPr>
          <w:rFonts w:asciiTheme="majorBidi" w:hAnsiTheme="majorBidi" w:cstheme="majorBidi"/>
        </w:rPr>
        <w:t xml:space="preserve">below which there is </w:t>
      </w:r>
      <w:r w:rsidR="00D87EC5" w:rsidRPr="000A3708">
        <w:rPr>
          <w:rFonts w:asciiTheme="majorBidi" w:hAnsiTheme="majorBidi" w:cstheme="majorBidi"/>
        </w:rPr>
        <w:t xml:space="preserve">assumed to be </w:t>
      </w:r>
      <w:r w:rsidR="00672CB1" w:rsidRPr="000A3708">
        <w:rPr>
          <w:rFonts w:asciiTheme="majorBidi" w:hAnsiTheme="majorBidi" w:cstheme="majorBidi"/>
        </w:rPr>
        <w:t xml:space="preserve">no increased risk </w:t>
      </w:r>
      <w:r w:rsidR="00FD0112" w:rsidRPr="000A3708">
        <w:rPr>
          <w:rFonts w:asciiTheme="majorBidi" w:hAnsiTheme="majorBidi" w:cstheme="majorBidi"/>
        </w:rPr>
        <w:t>of death</w:t>
      </w:r>
      <w:r w:rsidR="00672CB1" w:rsidRPr="000A3708">
        <w:rPr>
          <w:rFonts w:asciiTheme="majorBidi" w:hAnsiTheme="majorBidi" w:cstheme="majorBidi"/>
        </w:rPr>
        <w:t>. The other parameters (</w:t>
      </w:r>
      <m:oMath>
        <m:r>
          <w:rPr>
            <w:rFonts w:ascii="Cambria Math" w:eastAsiaTheme="minorEastAsia" w:hAnsi="Cambria Math" w:cstheme="majorBidi"/>
          </w:rPr>
          <m:t>α,γ,δ</m:t>
        </m:r>
      </m:oMath>
      <w:r w:rsidR="00672CB1" w:rsidRPr="000A3708">
        <w:rPr>
          <w:rFonts w:asciiTheme="majorBidi" w:eastAsiaTheme="minorEastAsia" w:hAnsiTheme="majorBidi" w:cstheme="majorBidi"/>
        </w:rPr>
        <w:t>) are estimated by Burnett et al. (</w:t>
      </w:r>
      <m:oMath>
        <m:r>
          <m:rPr>
            <m:sty m:val="p"/>
          </m:rPr>
          <w:rPr>
            <w:rFonts w:ascii="Cambria Math" w:hAnsi="Cambria Math" w:cstheme="majorBidi"/>
          </w:rPr>
          <m:t>2</m:t>
        </m:r>
        <m:r>
          <w:rPr>
            <w:rFonts w:ascii="Cambria Math" w:eastAsiaTheme="minorEastAsia" w:hAnsi="Cambria Math" w:cstheme="majorBidi"/>
          </w:rPr>
          <m:t>014)</m:t>
        </m:r>
      </m:oMath>
      <w:r w:rsidR="00672CB1" w:rsidRPr="000A3708">
        <w:rPr>
          <w:rFonts w:asciiTheme="majorBidi" w:eastAsiaTheme="minorEastAsia" w:hAnsiTheme="majorBidi" w:cstheme="majorBidi"/>
        </w:rPr>
        <w:t xml:space="preserve"> from nonlinear regression fitting models</w:t>
      </w:r>
      <w:r w:rsidR="00001891" w:rsidRPr="000A3708">
        <w:rPr>
          <w:rFonts w:asciiTheme="majorBidi" w:eastAsiaTheme="minorEastAsia" w:hAnsiTheme="majorBidi" w:cstheme="majorBidi"/>
        </w:rPr>
        <w:t xml:space="preserve">. </w:t>
      </w:r>
      <w:r w:rsidR="00AA3331" w:rsidRPr="000A3708">
        <w:rPr>
          <w:rFonts w:asciiTheme="majorBidi" w:hAnsiTheme="majorBidi" w:cstheme="majorBidi"/>
        </w:rPr>
        <w:t xml:space="preserve">Following Burnett et al. (2014), </w:t>
      </w:r>
      <w:r w:rsidR="00B079D4" w:rsidRPr="000A3708">
        <w:rPr>
          <w:rFonts w:asciiTheme="majorBidi" w:hAnsiTheme="majorBidi" w:cstheme="majorBidi"/>
        </w:rPr>
        <w:t xml:space="preserve">the lower and upper bounds of </w:t>
      </w:r>
      <w:proofErr w:type="spellStart"/>
      <w:r w:rsidR="00B079D4" w:rsidRPr="000A3708">
        <w:rPr>
          <w:rFonts w:asciiTheme="majorBidi" w:hAnsiTheme="majorBidi" w:cstheme="majorBidi"/>
          <w:i/>
          <w:iCs/>
        </w:rPr>
        <w:t>z</w:t>
      </w:r>
      <w:r w:rsidR="00B079D4" w:rsidRPr="000A3708">
        <w:rPr>
          <w:rFonts w:asciiTheme="majorBidi" w:hAnsiTheme="majorBidi" w:cstheme="majorBidi"/>
          <w:i/>
          <w:iCs/>
          <w:vertAlign w:val="subscript"/>
        </w:rPr>
        <w:t>cf</w:t>
      </w:r>
      <w:proofErr w:type="spellEnd"/>
      <w:r w:rsidR="00B079D4" w:rsidRPr="000A3708">
        <w:rPr>
          <w:rFonts w:asciiTheme="majorBidi" w:hAnsiTheme="majorBidi" w:cstheme="majorBidi"/>
        </w:rPr>
        <w:t xml:space="preserve"> were set to 5.8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and 8.8 ug/m</w:t>
      </w:r>
      <w:r w:rsidR="00B079D4" w:rsidRPr="000A3708">
        <w:rPr>
          <w:rFonts w:asciiTheme="majorBidi" w:hAnsiTheme="majorBidi" w:cstheme="majorBidi"/>
          <w:vertAlign w:val="superscript"/>
        </w:rPr>
        <w:t>3</w:t>
      </w:r>
      <w:r w:rsidR="00B079D4" w:rsidRPr="000A3708">
        <w:rPr>
          <w:rFonts w:asciiTheme="majorBidi" w:hAnsiTheme="majorBidi" w:cstheme="majorBidi"/>
        </w:rPr>
        <w:t xml:space="preserve">, </w:t>
      </w:r>
      <w:r w:rsidR="00001891" w:rsidRPr="000A3708">
        <w:rPr>
          <w:rFonts w:asciiTheme="majorBidi" w:hAnsiTheme="majorBidi" w:cstheme="majorBidi"/>
        </w:rPr>
        <w:t>the minimum observed PM</w:t>
      </w:r>
      <w:r w:rsidR="00001891" w:rsidRPr="000A3708">
        <w:rPr>
          <w:rFonts w:asciiTheme="majorBidi" w:hAnsiTheme="majorBidi" w:cstheme="majorBidi"/>
          <w:vertAlign w:val="subscript"/>
        </w:rPr>
        <w:t>2.5</w:t>
      </w:r>
      <w:r w:rsidR="00001891" w:rsidRPr="000A3708">
        <w:rPr>
          <w:rFonts w:asciiTheme="majorBidi" w:hAnsiTheme="majorBidi" w:cstheme="majorBidi"/>
        </w:rPr>
        <w:t xml:space="preserve"> value and the fifth percentile observed concentration from</w:t>
      </w:r>
      <w:r w:rsidR="00672CB1" w:rsidRPr="000A3708">
        <w:rPr>
          <w:rFonts w:asciiTheme="majorBidi" w:hAnsiTheme="majorBidi" w:cstheme="majorBidi"/>
        </w:rPr>
        <w:t xml:space="preserve"> the largest cohort study of air quality effects, </w:t>
      </w:r>
      <w:r w:rsidRPr="000A3708">
        <w:rPr>
          <w:rFonts w:asciiTheme="majorBidi" w:hAnsiTheme="majorBidi" w:cstheme="majorBidi"/>
        </w:rPr>
        <w:t xml:space="preserve">ACS </w:t>
      </w:r>
      <w:r w:rsidR="00672CB1" w:rsidRPr="000A3708">
        <w:rPr>
          <w:rFonts w:asciiTheme="majorBidi" w:hAnsiTheme="majorBidi" w:cstheme="majorBidi"/>
        </w:rPr>
        <w:t>CPS II (</w:t>
      </w:r>
      <w:proofErr w:type="spellStart"/>
      <w:r w:rsidR="00672CB1" w:rsidRPr="000A3708">
        <w:rPr>
          <w:rFonts w:asciiTheme="majorBidi" w:hAnsiTheme="majorBidi" w:cstheme="majorBidi"/>
        </w:rPr>
        <w:t>Krewski</w:t>
      </w:r>
      <w:proofErr w:type="spellEnd"/>
      <w:r w:rsidR="00672CB1" w:rsidRPr="000A3708">
        <w:rPr>
          <w:rFonts w:asciiTheme="majorBidi" w:hAnsiTheme="majorBidi" w:cstheme="majorBidi"/>
        </w:rPr>
        <w:t xml:space="preserve"> et al. 2009)</w:t>
      </w:r>
      <w:r w:rsidR="0051646F" w:rsidRPr="000A3708">
        <w:rPr>
          <w:rFonts w:asciiTheme="majorBidi" w:hAnsiTheme="majorBidi" w:cstheme="majorBidi"/>
        </w:rPr>
        <w:t>.</w:t>
      </w:r>
      <w:r w:rsidR="00672CB1" w:rsidRPr="000A3708">
        <w:rPr>
          <w:rFonts w:asciiTheme="majorBidi" w:hAnsiTheme="majorBidi" w:cstheme="majorBidi"/>
        </w:rPr>
        <w:t xml:space="preserve"> </w:t>
      </w:r>
    </w:p>
    <w:p w14:paraId="3B2F881E" w14:textId="6BA4B1CC" w:rsidR="00672CB1" w:rsidRPr="000A3708" w:rsidRDefault="00672CB1" w:rsidP="00FB3D73">
      <w:pPr>
        <w:spacing w:line="480" w:lineRule="auto"/>
        <w:ind w:firstLine="720"/>
        <w:rPr>
          <w:rFonts w:asciiTheme="majorBidi" w:eastAsiaTheme="minorEastAsia" w:hAnsiTheme="majorBidi" w:cstheme="majorBidi"/>
        </w:rPr>
      </w:pPr>
      <w:r w:rsidRPr="000A3708">
        <w:rPr>
          <w:rFonts w:asciiTheme="majorBidi" w:eastAsiaTheme="minorEastAsia" w:hAnsiTheme="majorBidi" w:cstheme="majorBidi"/>
        </w:rPr>
        <w:t>For</w:t>
      </w:r>
      <w:r w:rsidR="00D87EC5" w:rsidRPr="000A3708">
        <w:rPr>
          <w:rFonts w:asciiTheme="majorBidi" w:eastAsiaTheme="minorEastAsia" w:hAnsiTheme="majorBidi" w:cstheme="majorBidi"/>
        </w:rPr>
        <w:t xml:space="preserve"> the</w:t>
      </w:r>
      <w:r w:rsidRPr="000A3708">
        <w:rPr>
          <w:rFonts w:asciiTheme="majorBidi" w:eastAsiaTheme="minorEastAsia" w:hAnsiTheme="majorBidi" w:cstheme="majorBidi"/>
        </w:rPr>
        <w:t xml:space="preserve"> 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attributable mortality burden, </w:t>
      </w:r>
      <w:r w:rsidR="00FD0112" w:rsidRPr="000A3708">
        <w:rPr>
          <w:rFonts w:asciiTheme="majorBidi" w:eastAsiaTheme="minorEastAsia" w:hAnsiTheme="majorBidi" w:cstheme="majorBidi"/>
        </w:rPr>
        <w:t xml:space="preserve">a </w:t>
      </w:r>
      <w:r w:rsidRPr="000A3708">
        <w:rPr>
          <w:rFonts w:asciiTheme="majorBidi" w:eastAsiaTheme="minorEastAsia" w:hAnsiTheme="majorBidi" w:cstheme="majorBidi"/>
        </w:rPr>
        <w:t>log-linear risk function is used:</w:t>
      </w:r>
    </w:p>
    <w:p w14:paraId="2985C3E3" w14:textId="77777777" w:rsidR="00672CB1" w:rsidRPr="000A3708" w:rsidRDefault="00672CB1" w:rsidP="00672CB1">
      <w:pPr>
        <w:spacing w:line="480" w:lineRule="auto"/>
        <w:rPr>
          <w:rFonts w:asciiTheme="majorBidi" w:eastAsiaTheme="minorEastAsia" w:hAnsiTheme="majorBidi" w:cstheme="majorBidi"/>
        </w:rPr>
      </w:pPr>
      <m:oMathPara>
        <m:oMath>
          <m:r>
            <w:rPr>
              <w:rFonts w:ascii="Cambria Math" w:eastAsiaTheme="minorEastAsia" w:hAnsi="Cambria Math" w:cstheme="majorBidi"/>
            </w:rPr>
            <m:t>RR=</m:t>
          </m:r>
          <m:sSup>
            <m:sSupPr>
              <m:ctrlPr>
                <w:ins w:id="258" w:author="Omar Nawaz" w:date="2018-07-23T14:51:00Z">
                  <w:rPr>
                    <w:rFonts w:ascii="Cambria Math" w:eastAsiaTheme="minorEastAsia" w:hAnsi="Cambria Math" w:cstheme="majorBidi"/>
                    <w:i/>
                  </w:rPr>
                </w:ins>
              </m:ctrlPr>
            </m:sSupPr>
            <m:e>
              <m:r>
                <m:rPr>
                  <m:sty m:val="p"/>
                </m:rPr>
                <w:rPr>
                  <w:rFonts w:ascii="Cambria Math" w:eastAsiaTheme="minorEastAsia" w:hAnsi="Cambria Math" w:cstheme="majorBidi"/>
                </w:rPr>
                <m:t>exp</m:t>
              </m:r>
              <m:ctrlPr>
                <w:ins w:id="259" w:author="Omar Nawaz" w:date="2018-07-23T14:51:00Z">
                  <w:rPr>
                    <w:rFonts w:ascii="Cambria Math" w:eastAsiaTheme="minorEastAsia" w:hAnsi="Cambria Math" w:cstheme="majorBidi"/>
                  </w:rPr>
                </w:ins>
              </m:ctrlPr>
            </m:e>
            <m:sup>
              <m:r>
                <w:rPr>
                  <w:rFonts w:ascii="Cambria Math" w:eastAsiaTheme="minorEastAsia" w:hAnsi="Cambria Math" w:cstheme="majorBidi"/>
                </w:rPr>
                <m:t>β∆X</m:t>
              </m:r>
            </m:sup>
          </m:sSup>
        </m:oMath>
      </m:oMathPara>
    </w:p>
    <w:p w14:paraId="0BB89EE7" w14:textId="64FF6C5E" w:rsidR="00672CB1" w:rsidRPr="000A3708" w:rsidRDefault="00672CB1" w:rsidP="00FB3D73">
      <w:pPr>
        <w:spacing w:line="480" w:lineRule="auto"/>
        <w:rPr>
          <w:rFonts w:asciiTheme="majorBidi" w:hAnsiTheme="majorBidi" w:cstheme="majorBidi"/>
        </w:rPr>
      </w:pPr>
      <w:r w:rsidRPr="000A3708">
        <w:rPr>
          <w:rFonts w:asciiTheme="majorBidi" w:eastAsiaTheme="minorEastAsia" w:hAnsiTheme="majorBidi" w:cstheme="majorBidi"/>
        </w:rPr>
        <w:lastRenderedPageBreak/>
        <w:t xml:space="preserve">where </w:t>
      </w:r>
      <m:oMath>
        <m:r>
          <w:rPr>
            <w:rFonts w:ascii="Cambria Math" w:eastAsiaTheme="minorEastAsia" w:hAnsi="Cambria Math" w:cstheme="majorBidi"/>
          </w:rPr>
          <m:t>β</m:t>
        </m:r>
      </m:oMath>
      <w:r w:rsidRPr="000A3708">
        <w:rPr>
          <w:rFonts w:asciiTheme="majorBidi" w:eastAsiaTheme="minorEastAsia" w:hAnsiTheme="majorBidi" w:cstheme="majorBidi"/>
        </w:rPr>
        <w:t xml:space="preserve"> is the concentration response factor and </w:t>
      </w:r>
      <m:oMath>
        <m:r>
          <w:rPr>
            <w:rFonts w:ascii="Cambria Math" w:eastAsiaTheme="minorEastAsia" w:hAnsi="Cambria Math" w:cstheme="majorBidi"/>
          </w:rPr>
          <m:t>∆X</m:t>
        </m:r>
      </m:oMath>
      <w:r w:rsidRPr="000A3708">
        <w:rPr>
          <w:rFonts w:asciiTheme="majorBidi" w:eastAsiaTheme="minorEastAsia" w:hAnsiTheme="majorBidi" w:cstheme="majorBidi"/>
        </w:rPr>
        <w:t xml:space="preserve">is </w:t>
      </w:r>
      <w:r w:rsidR="00F35194" w:rsidRPr="000A3708">
        <w:rPr>
          <w:rFonts w:asciiTheme="majorBidi" w:eastAsiaTheme="minorEastAsia" w:hAnsiTheme="majorBidi" w:cstheme="majorBidi"/>
        </w:rPr>
        <w:t xml:space="preserve">a </w:t>
      </w:r>
      <w:r w:rsidR="002F1FAE" w:rsidRPr="000A3708">
        <w:rPr>
          <w:rFonts w:asciiTheme="majorBidi" w:eastAsiaTheme="minorEastAsia" w:hAnsiTheme="majorBidi" w:cstheme="majorBidi"/>
        </w:rPr>
        <w:t xml:space="preserve">change in </w:t>
      </w:r>
      <w:r w:rsidRPr="000A3708">
        <w:rPr>
          <w:rFonts w:asciiTheme="majorBidi" w:eastAsiaTheme="minorEastAsia" w:hAnsiTheme="majorBidi" w:cstheme="majorBidi"/>
        </w:rPr>
        <w:t>O</w:t>
      </w:r>
      <w:r w:rsidRPr="000A3708">
        <w:rPr>
          <w:rFonts w:asciiTheme="majorBidi" w:eastAsiaTheme="minorEastAsia" w:hAnsiTheme="majorBidi" w:cstheme="majorBidi"/>
          <w:vertAlign w:val="subscript"/>
        </w:rPr>
        <w:t>3</w:t>
      </w:r>
      <w:r w:rsidRPr="000A3708">
        <w:rPr>
          <w:rFonts w:asciiTheme="majorBidi" w:eastAsiaTheme="minorEastAsia" w:hAnsiTheme="majorBidi" w:cstheme="majorBidi"/>
        </w:rPr>
        <w:t xml:space="preserve"> </w:t>
      </w:r>
      <w:r w:rsidR="00F35194" w:rsidRPr="000A3708">
        <w:rPr>
          <w:rFonts w:asciiTheme="majorBidi" w:eastAsiaTheme="minorEastAsia" w:hAnsiTheme="majorBidi" w:cstheme="majorBidi"/>
        </w:rPr>
        <w:t>concentration which is taken here as the difference between O</w:t>
      </w:r>
      <w:r w:rsidR="00F35194" w:rsidRPr="000A3708">
        <w:rPr>
          <w:rFonts w:asciiTheme="majorBidi" w:eastAsiaTheme="minorEastAsia" w:hAnsiTheme="majorBidi" w:cstheme="majorBidi"/>
          <w:vertAlign w:val="subscript"/>
        </w:rPr>
        <w:t>3</w:t>
      </w:r>
      <w:r w:rsidR="00F35194" w:rsidRPr="000A3708">
        <w:rPr>
          <w:rFonts w:asciiTheme="majorBidi" w:eastAsiaTheme="minorEastAsia" w:hAnsiTheme="majorBidi" w:cstheme="majorBidi"/>
        </w:rPr>
        <w:t xml:space="preserve"> in a given year and </w:t>
      </w:r>
      <w:r w:rsidRPr="000A3708">
        <w:rPr>
          <w:rFonts w:asciiTheme="majorBidi" w:eastAsiaTheme="minorEastAsia" w:hAnsiTheme="majorBidi" w:cstheme="majorBidi"/>
        </w:rPr>
        <w:t xml:space="preserve">the low-concentration threshold. </w:t>
      </w:r>
      <w:r w:rsidR="00836272" w:rsidRPr="000A3708">
        <w:rPr>
          <w:rFonts w:asciiTheme="majorBidi" w:eastAsiaTheme="minorEastAsia" w:hAnsiTheme="majorBidi" w:cstheme="majorBidi"/>
        </w:rPr>
        <w:t xml:space="preserve">We calculate </w:t>
      </w:r>
      <w:r w:rsidRPr="000A3708">
        <w:rPr>
          <w:rFonts w:asciiTheme="majorBidi" w:eastAsiaTheme="minorEastAsia" w:hAnsiTheme="majorBidi" w:cstheme="majorBidi"/>
        </w:rPr>
        <w:t xml:space="preserve">the same metric as </w:t>
      </w:r>
      <w:proofErr w:type="spellStart"/>
      <w:r w:rsidRPr="000A3708">
        <w:rPr>
          <w:rFonts w:asciiTheme="majorBidi" w:eastAsiaTheme="minorEastAsia" w:hAnsiTheme="majorBidi" w:cstheme="majorBidi"/>
        </w:rPr>
        <w:t>Jerrett</w:t>
      </w:r>
      <w:proofErr w:type="spellEnd"/>
      <w:r w:rsidRPr="000A3708">
        <w:rPr>
          <w:rFonts w:asciiTheme="majorBidi" w:eastAsiaTheme="minorEastAsia" w:hAnsiTheme="majorBidi" w:cstheme="majorBidi"/>
        </w:rPr>
        <w:t xml:space="preserve"> et al. (</w:t>
      </w:r>
      <w:r w:rsidRPr="000A3708">
        <w:rPr>
          <w:rFonts w:asciiTheme="majorBidi" w:hAnsiTheme="majorBidi" w:cstheme="majorBidi"/>
        </w:rPr>
        <w:t>2009)</w:t>
      </w:r>
      <w:r w:rsidR="00836272" w:rsidRPr="000A3708">
        <w:rPr>
          <w:rFonts w:asciiTheme="majorBidi" w:hAnsiTheme="majorBidi" w:cstheme="majorBidi"/>
        </w:rPr>
        <w:t xml:space="preserve">, </w:t>
      </w:r>
      <w:r w:rsidRPr="000A3708">
        <w:rPr>
          <w:rFonts w:asciiTheme="majorBidi" w:hAnsiTheme="majorBidi" w:cstheme="majorBidi"/>
        </w:rPr>
        <w:t>the summertime</w:t>
      </w:r>
      <w:r w:rsidR="002F1FAE" w:rsidRPr="000A3708">
        <w:rPr>
          <w:rFonts w:asciiTheme="majorBidi" w:hAnsiTheme="majorBidi" w:cstheme="majorBidi"/>
        </w:rPr>
        <w:t xml:space="preserve"> (April to September)</w:t>
      </w:r>
      <w:r w:rsidRPr="000A3708">
        <w:rPr>
          <w:rFonts w:asciiTheme="majorBidi" w:hAnsiTheme="majorBidi" w:cstheme="majorBidi"/>
        </w:rPr>
        <w:t xml:space="preserve"> </w:t>
      </w:r>
      <w:r w:rsidR="00836272" w:rsidRPr="000A3708">
        <w:rPr>
          <w:rFonts w:asciiTheme="majorBidi" w:hAnsiTheme="majorBidi" w:cstheme="majorBidi"/>
        </w:rPr>
        <w:t xml:space="preserve">average </w:t>
      </w:r>
      <w:r w:rsidRPr="000A3708">
        <w:rPr>
          <w:rFonts w:asciiTheme="majorBidi" w:hAnsiTheme="majorBidi" w:cstheme="majorBidi"/>
        </w:rPr>
        <w:t xml:space="preserve">1-hr </w:t>
      </w:r>
      <w:r w:rsidR="00836272" w:rsidRPr="000A3708">
        <w:rPr>
          <w:rFonts w:asciiTheme="majorBidi" w:hAnsiTheme="majorBidi" w:cstheme="majorBidi"/>
        </w:rPr>
        <w:t xml:space="preserve">daily </w:t>
      </w:r>
      <w:r w:rsidRPr="000A3708">
        <w:rPr>
          <w:rFonts w:asciiTheme="majorBidi" w:hAnsiTheme="majorBidi" w:cstheme="majorBidi"/>
        </w:rPr>
        <w:t xml:space="preserve">max ozone average </w:t>
      </w:r>
      <w:r w:rsidR="00F35194" w:rsidRPr="000A3708">
        <w:rPr>
          <w:rFonts w:asciiTheme="majorBidi" w:hAnsiTheme="majorBidi" w:cstheme="majorBidi"/>
        </w:rPr>
        <w:t xml:space="preserve">for </w:t>
      </w:r>
      <w:r w:rsidRPr="000A3708">
        <w:rPr>
          <w:rFonts w:asciiTheme="majorBidi" w:hAnsiTheme="majorBidi" w:cstheme="majorBidi"/>
        </w:rPr>
        <w:t>use</w:t>
      </w:r>
      <w:r w:rsidR="00F35194" w:rsidRPr="000A3708">
        <w:rPr>
          <w:rFonts w:asciiTheme="majorBidi" w:hAnsiTheme="majorBidi" w:cstheme="majorBidi"/>
        </w:rPr>
        <w:t xml:space="preserve"> in our mortality estimates</w:t>
      </w:r>
      <w:r w:rsidRPr="000A3708">
        <w:rPr>
          <w:rFonts w:asciiTheme="majorBidi" w:hAnsiTheme="majorBidi" w:cstheme="majorBidi"/>
        </w:rPr>
        <w:t xml:space="preserve">. The relative risk </w:t>
      </w:r>
      <w:r w:rsidR="00FB3D73" w:rsidRPr="000A3708">
        <w:rPr>
          <w:rFonts w:asciiTheme="majorBidi" w:hAnsiTheme="majorBidi" w:cstheme="majorBidi"/>
        </w:rPr>
        <w:t xml:space="preserve">associated with an increment </w:t>
      </w:r>
      <w:proofErr w:type="gramStart"/>
      <w:r w:rsidR="00FB3D73" w:rsidRPr="000A3708">
        <w:rPr>
          <w:rFonts w:asciiTheme="majorBidi" w:hAnsiTheme="majorBidi" w:cstheme="majorBidi"/>
        </w:rPr>
        <w:t xml:space="preserve">of </w:t>
      </w:r>
      <w:r w:rsidR="00F35194" w:rsidRPr="000A3708">
        <w:rPr>
          <w:rFonts w:asciiTheme="majorBidi" w:hAnsiTheme="majorBidi" w:cstheme="majorBidi"/>
        </w:rPr>
        <w:t xml:space="preserve"> </w:t>
      </w:r>
      <w:r w:rsidR="00FB3D73" w:rsidRPr="000A3708">
        <w:rPr>
          <w:rFonts w:asciiTheme="majorBidi" w:hAnsiTheme="majorBidi" w:cstheme="majorBidi"/>
        </w:rPr>
        <w:t>10</w:t>
      </w:r>
      <w:proofErr w:type="gramEnd"/>
      <w:r w:rsidR="00FB3D73" w:rsidRPr="000A3708">
        <w:rPr>
          <w:rFonts w:asciiTheme="majorBidi" w:hAnsiTheme="majorBidi" w:cstheme="majorBidi"/>
        </w:rPr>
        <w:t xml:space="preserve"> ppb change in O</w:t>
      </w:r>
      <w:r w:rsidR="00FB3D73" w:rsidRPr="000A3708">
        <w:rPr>
          <w:rFonts w:asciiTheme="majorBidi" w:hAnsiTheme="majorBidi" w:cstheme="majorBidi"/>
          <w:vertAlign w:val="subscript"/>
        </w:rPr>
        <w:t>3</w:t>
      </w:r>
      <w:r w:rsidR="00FB3D73" w:rsidRPr="000A3708">
        <w:rPr>
          <w:rFonts w:asciiTheme="majorBidi" w:hAnsiTheme="majorBidi" w:cstheme="majorBidi"/>
        </w:rPr>
        <w:t xml:space="preserve"> is estimated </w:t>
      </w:r>
      <w:r w:rsidR="008E723C" w:rsidRPr="000A3708">
        <w:rPr>
          <w:rFonts w:asciiTheme="majorBidi" w:hAnsiTheme="majorBidi" w:cstheme="majorBidi"/>
        </w:rPr>
        <w:t xml:space="preserve">to be </w:t>
      </w:r>
      <w:r w:rsidRPr="000A3708">
        <w:rPr>
          <w:rFonts w:asciiTheme="majorBidi" w:hAnsiTheme="majorBidi" w:cstheme="majorBidi"/>
        </w:rPr>
        <w:t>1.040 [1.013-1.067]</w:t>
      </w:r>
      <w:r w:rsidR="00F35194" w:rsidRPr="000A3708">
        <w:rPr>
          <w:rFonts w:asciiTheme="majorBidi" w:hAnsiTheme="majorBidi" w:cstheme="majorBidi"/>
        </w:rPr>
        <w:t xml:space="preserve"> (</w:t>
      </w:r>
      <w:proofErr w:type="spellStart"/>
      <w:r w:rsidR="00F35194" w:rsidRPr="000A3708">
        <w:rPr>
          <w:rFonts w:asciiTheme="majorBidi" w:hAnsiTheme="majorBidi" w:cstheme="majorBidi"/>
        </w:rPr>
        <w:t>Jerrett</w:t>
      </w:r>
      <w:proofErr w:type="spellEnd"/>
      <w:r w:rsidR="00F35194" w:rsidRPr="000A3708">
        <w:rPr>
          <w:rFonts w:asciiTheme="majorBidi" w:hAnsiTheme="majorBidi" w:cstheme="majorBidi"/>
        </w:rPr>
        <w:t xml:space="preserve"> et al., 2009),</w:t>
      </w:r>
      <w:r w:rsidRPr="000A3708">
        <w:rPr>
          <w:rFonts w:asciiTheme="majorBidi" w:hAnsiTheme="majorBidi" w:cstheme="majorBidi"/>
        </w:rPr>
        <w:t xml:space="preserve"> </w:t>
      </w:r>
      <w:r w:rsidR="00F35194" w:rsidRPr="000A3708">
        <w:rPr>
          <w:rFonts w:asciiTheme="majorBidi" w:hAnsiTheme="majorBidi" w:cstheme="majorBidi"/>
        </w:rPr>
        <w:t xml:space="preserve">which is the same as </w:t>
      </w:r>
      <w:r w:rsidRPr="000A3708">
        <w:rPr>
          <w:rFonts w:asciiTheme="majorBidi" w:hAnsiTheme="majorBidi" w:cstheme="majorBidi"/>
        </w:rPr>
        <w:t xml:space="preserve">other recent </w:t>
      </w:r>
      <w:r w:rsidR="00B958FF" w:rsidRPr="000A3708">
        <w:rPr>
          <w:rFonts w:asciiTheme="majorBidi" w:hAnsiTheme="majorBidi" w:cstheme="majorBidi"/>
        </w:rPr>
        <w:t xml:space="preserve">global burden </w:t>
      </w:r>
      <w:r w:rsidRPr="000A3708">
        <w:rPr>
          <w:rFonts w:asciiTheme="majorBidi" w:hAnsiTheme="majorBidi" w:cstheme="majorBidi"/>
        </w:rPr>
        <w:t>studies (Cohen et al. 2017; GBD 2015, 2017; Lim et al. 2012). We assume that this risk function accurately depicts attributable risk for adults 25 years and older</w:t>
      </w:r>
      <w:r w:rsidR="002E595B" w:rsidRPr="000A3708">
        <w:rPr>
          <w:rFonts w:asciiTheme="majorBidi" w:hAnsiTheme="majorBidi" w:cstheme="majorBidi"/>
        </w:rPr>
        <w:t>,</w:t>
      </w:r>
      <w:r w:rsidRPr="000A3708">
        <w:rPr>
          <w:rFonts w:asciiTheme="majorBidi" w:hAnsiTheme="majorBidi" w:cstheme="majorBidi"/>
        </w:rPr>
        <w:t xml:space="preserve"> although the original study cohort only included adults over 30 years old</w:t>
      </w:r>
      <w:r w:rsidR="002E595B" w:rsidRPr="000A3708">
        <w:rPr>
          <w:rFonts w:asciiTheme="majorBidi" w:hAnsiTheme="majorBidi" w:cstheme="majorBidi"/>
        </w:rPr>
        <w:t>,</w:t>
      </w:r>
      <w:r w:rsidR="00285111" w:rsidRPr="000A3708">
        <w:rPr>
          <w:rFonts w:asciiTheme="majorBidi" w:hAnsiTheme="majorBidi" w:cstheme="majorBidi"/>
        </w:rPr>
        <w:t xml:space="preserve"> </w:t>
      </w:r>
      <w:r w:rsidR="002E595B" w:rsidRPr="000A3708">
        <w:rPr>
          <w:rFonts w:asciiTheme="majorBidi" w:hAnsiTheme="majorBidi" w:cstheme="majorBidi"/>
        </w:rPr>
        <w:t xml:space="preserve">to allow </w:t>
      </w:r>
      <w:r w:rsidR="00285111" w:rsidRPr="000A3708">
        <w:rPr>
          <w:rFonts w:asciiTheme="majorBidi" w:hAnsiTheme="majorBidi" w:cstheme="majorBidi"/>
        </w:rPr>
        <w:t>simple comparisons with prior studies (Zhang et al. 2018, Cohen et al. 2017)</w:t>
      </w:r>
      <w:r w:rsidRPr="000A3708">
        <w:rPr>
          <w:rFonts w:asciiTheme="majorBidi" w:hAnsiTheme="majorBidi" w:cstheme="majorBidi"/>
        </w:rPr>
        <w:t xml:space="preserve">. The low concentration threshold is set at 37.6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w:t>
      </w:r>
      <w:proofErr w:type="spellStart"/>
      <w:r w:rsidRPr="000A3708">
        <w:rPr>
          <w:rFonts w:asciiTheme="majorBidi" w:hAnsiTheme="majorBidi" w:cstheme="majorBidi"/>
        </w:rPr>
        <w:t>Leileveld</w:t>
      </w:r>
      <w:proofErr w:type="spellEnd"/>
      <w:r w:rsidRPr="000A3708">
        <w:rPr>
          <w:rFonts w:asciiTheme="majorBidi" w:hAnsiTheme="majorBidi" w:cstheme="majorBidi"/>
        </w:rPr>
        <w:t xml:space="preserve"> et al. 2015</w:t>
      </w:r>
      <w:r w:rsidR="001A6D85" w:rsidRPr="000A3708">
        <w:rPr>
          <w:rFonts w:asciiTheme="majorBidi" w:hAnsiTheme="majorBidi" w:cstheme="majorBidi"/>
        </w:rPr>
        <w:t>, Cohen et al. 2017</w:t>
      </w:r>
      <w:r w:rsidRPr="000A3708">
        <w:rPr>
          <w:rFonts w:asciiTheme="majorBidi" w:hAnsiTheme="majorBidi" w:cstheme="majorBidi"/>
        </w:rPr>
        <w:t>).</w:t>
      </w:r>
    </w:p>
    <w:p w14:paraId="44B4C9AD" w14:textId="76E8DEB0" w:rsidR="00672CB1" w:rsidRPr="000A3708" w:rsidRDefault="00F35194" w:rsidP="00143CC7">
      <w:pPr>
        <w:spacing w:line="480" w:lineRule="auto"/>
        <w:ind w:firstLine="720"/>
        <w:rPr>
          <w:rFonts w:asciiTheme="majorBidi" w:hAnsiTheme="majorBidi" w:cstheme="majorBidi"/>
        </w:rPr>
      </w:pPr>
      <w:r w:rsidRPr="000A3708">
        <w:rPr>
          <w:rFonts w:asciiTheme="majorBidi" w:hAnsiTheme="majorBidi" w:cstheme="majorBidi"/>
        </w:rPr>
        <w:t>A</w:t>
      </w:r>
      <w:r w:rsidR="00672CB1" w:rsidRPr="000A3708">
        <w:rPr>
          <w:rFonts w:asciiTheme="majorBidi" w:hAnsiTheme="majorBidi" w:cstheme="majorBidi"/>
        </w:rPr>
        <w:t>nnual baseline mortality rates (</w:t>
      </w:r>
      <m:oMath>
        <m:sSub>
          <m:sSubPr>
            <m:ctrlPr>
              <w:ins w:id="260" w:author="Omar Nawaz" w:date="2018-07-23T14:51:00Z">
                <w:rPr>
                  <w:rFonts w:ascii="Cambria Math" w:hAnsi="Cambria Math" w:cstheme="majorBidi"/>
                  <w:i/>
                </w:rPr>
              </w:ins>
            </m:ctrlPr>
          </m:sSubPr>
          <m:e>
            <m:r>
              <w:rPr>
                <w:rFonts w:ascii="Cambria Math" w:hAnsi="Cambria Math" w:cstheme="majorBidi"/>
              </w:rPr>
              <m:t>y</m:t>
            </m:r>
          </m:e>
          <m:sub>
            <m:r>
              <w:rPr>
                <w:rFonts w:ascii="Cambria Math" w:hAnsi="Cambria Math" w:cstheme="majorBidi"/>
              </w:rPr>
              <m:t>o</m:t>
            </m:r>
          </m:sub>
        </m:sSub>
      </m:oMath>
      <w:r w:rsidR="00672CB1" w:rsidRPr="000A3708">
        <w:rPr>
          <w:rFonts w:asciiTheme="majorBidi" w:eastAsiaTheme="minorEastAsia" w:hAnsiTheme="majorBidi" w:cstheme="majorBidi"/>
        </w:rPr>
        <w:t>) for all diseases of interest: IHD, COPD, STROKE and LC for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RESP for O</w:t>
      </w:r>
      <w:r w:rsidR="00672CB1" w:rsidRPr="000A3708">
        <w:rPr>
          <w:rFonts w:asciiTheme="majorBidi" w:hAnsiTheme="majorBidi" w:cstheme="majorBidi"/>
          <w:vertAlign w:val="subscript"/>
        </w:rPr>
        <w:t>3</w:t>
      </w:r>
      <w:r w:rsidRPr="000A3708">
        <w:rPr>
          <w:rFonts w:asciiTheme="majorBidi" w:hAnsiTheme="majorBidi" w:cstheme="majorBidi"/>
        </w:rPr>
        <w:t xml:space="preserve">, </w:t>
      </w:r>
      <w:r w:rsidR="00672CB1" w:rsidRPr="000A3708">
        <w:rPr>
          <w:rFonts w:asciiTheme="majorBidi" w:hAnsiTheme="majorBidi" w:cstheme="majorBidi"/>
        </w:rPr>
        <w:t xml:space="preserve">are </w:t>
      </w:r>
      <w:r w:rsidRPr="000A3708">
        <w:rPr>
          <w:rFonts w:asciiTheme="majorBidi" w:hAnsiTheme="majorBidi" w:cstheme="majorBidi"/>
        </w:rPr>
        <w:t xml:space="preserve">obtained </w:t>
      </w:r>
      <w:r w:rsidR="00672CB1" w:rsidRPr="000A3708">
        <w:rPr>
          <w:rFonts w:asciiTheme="majorBidi" w:hAnsiTheme="majorBidi" w:cstheme="majorBidi"/>
        </w:rPr>
        <w:t>at the county</w:t>
      </w:r>
      <w:r w:rsidR="00FB3D73" w:rsidRPr="000A3708">
        <w:rPr>
          <w:rFonts w:asciiTheme="majorBidi" w:hAnsiTheme="majorBidi" w:cstheme="majorBidi"/>
        </w:rPr>
        <w:t xml:space="preserve"> </w:t>
      </w:r>
      <w:r w:rsidR="00672CB1" w:rsidRPr="000A3708">
        <w:rPr>
          <w:rFonts w:asciiTheme="majorBidi" w:hAnsiTheme="majorBidi" w:cstheme="majorBidi"/>
        </w:rPr>
        <w:t xml:space="preserve">level from the National Center for Health Statistics (NCHS) (CDC WONDER). These county-level mortality rates are </w:t>
      </w:r>
      <w:proofErr w:type="spellStart"/>
      <w:r w:rsidR="00672CB1" w:rsidRPr="000A3708">
        <w:rPr>
          <w:rFonts w:asciiTheme="majorBidi" w:hAnsiTheme="majorBidi" w:cstheme="majorBidi"/>
        </w:rPr>
        <w:t>regridded</w:t>
      </w:r>
      <w:proofErr w:type="spellEnd"/>
      <w:r w:rsidR="00672CB1" w:rsidRPr="000A3708">
        <w:rPr>
          <w:rFonts w:asciiTheme="majorBidi" w:hAnsiTheme="majorBidi" w:cstheme="majorBidi"/>
        </w:rPr>
        <w:t xml:space="preserve"> to </w:t>
      </w:r>
      <w:r w:rsidR="00DA2B26" w:rsidRPr="000A3708">
        <w:rPr>
          <w:rFonts w:asciiTheme="majorBidi" w:hAnsiTheme="majorBidi" w:cstheme="majorBidi"/>
        </w:rPr>
        <w:t>match the</w:t>
      </w:r>
      <w:r w:rsidR="00836272" w:rsidRPr="000A3708">
        <w:rPr>
          <w:rFonts w:asciiTheme="majorBidi" w:hAnsiTheme="majorBidi" w:cstheme="majorBidi"/>
        </w:rPr>
        <w:t xml:space="preserve"> NACR </w:t>
      </w:r>
      <w:r w:rsidR="00672CB1" w:rsidRPr="000A3708">
        <w:rPr>
          <w:rFonts w:asciiTheme="majorBidi" w:hAnsiTheme="majorBidi" w:cstheme="majorBidi"/>
        </w:rPr>
        <w:t xml:space="preserve">concentration datasets at 12 km resolution. In the database, when a county has fewer than 10 deaths in a year, the baseline mortality rate is labeled as “suppressed” and the value is hidden </w:t>
      </w:r>
      <w:r w:rsidR="003E5DC2" w:rsidRPr="000A3708">
        <w:rPr>
          <w:rFonts w:asciiTheme="majorBidi" w:hAnsiTheme="majorBidi" w:cstheme="majorBidi"/>
        </w:rPr>
        <w:t>to</w:t>
      </w:r>
      <w:r w:rsidR="00672CB1" w:rsidRPr="000A3708">
        <w:rPr>
          <w:rFonts w:asciiTheme="majorBidi" w:hAnsiTheme="majorBidi" w:cstheme="majorBidi"/>
        </w:rPr>
        <w:t xml:space="preserve"> protect the privacy of the inhabitants. Similarly, when a county has fewer than 20 deaths but greater than 10, the mortality rates are labeled as “unreliable” or “missing”.  </w:t>
      </w:r>
      <w:r w:rsidR="003E5DC2" w:rsidRPr="000A3708">
        <w:rPr>
          <w:rFonts w:asciiTheme="majorBidi" w:hAnsiTheme="majorBidi" w:cstheme="majorBidi"/>
        </w:rPr>
        <w:t>To</w:t>
      </w:r>
      <w:r w:rsidR="00672CB1" w:rsidRPr="000A3708">
        <w:rPr>
          <w:rFonts w:asciiTheme="majorBidi" w:hAnsiTheme="majorBidi" w:cstheme="majorBidi"/>
        </w:rPr>
        <w:t xml:space="preserve"> address this, previously established procedures are used (Zhang et al. 2018, </w:t>
      </w:r>
      <w:proofErr w:type="spellStart"/>
      <w:r w:rsidR="00672CB1" w:rsidRPr="000A3708">
        <w:rPr>
          <w:rFonts w:asciiTheme="majorBidi" w:hAnsiTheme="majorBidi" w:cstheme="majorBidi"/>
        </w:rPr>
        <w:t>BenMAP</w:t>
      </w:r>
      <w:proofErr w:type="spellEnd"/>
      <w:r w:rsidR="00672CB1" w:rsidRPr="000A3708">
        <w:rPr>
          <w:rFonts w:asciiTheme="majorBidi" w:hAnsiTheme="majorBidi" w:cstheme="majorBidi"/>
        </w:rPr>
        <w:t xml:space="preserve">, 2017, </w:t>
      </w:r>
      <w:proofErr w:type="spellStart"/>
      <w:r w:rsidR="00672CB1" w:rsidRPr="000A3708">
        <w:rPr>
          <w:rFonts w:asciiTheme="majorBidi" w:hAnsiTheme="majorBidi" w:cstheme="majorBidi"/>
        </w:rPr>
        <w:t>Fann</w:t>
      </w:r>
      <w:proofErr w:type="spellEnd"/>
      <w:r w:rsidR="00672CB1" w:rsidRPr="000A3708">
        <w:rPr>
          <w:rFonts w:asciiTheme="majorBidi" w:hAnsiTheme="majorBidi" w:cstheme="majorBidi"/>
        </w:rPr>
        <w:t xml:space="preserve"> et al. 2017). Diseases are extracted from the database using the same ICD10 codes used in </w:t>
      </w:r>
      <w:r w:rsidR="00143CC7" w:rsidRPr="000A3708">
        <w:rPr>
          <w:rFonts w:asciiTheme="majorBidi" w:hAnsiTheme="majorBidi" w:cstheme="majorBidi"/>
        </w:rPr>
        <w:t xml:space="preserve">a previous GBD </w:t>
      </w:r>
      <w:r w:rsidR="00672CB1" w:rsidRPr="000A3708">
        <w:rPr>
          <w:rFonts w:asciiTheme="majorBidi" w:hAnsiTheme="majorBidi" w:cstheme="majorBidi"/>
        </w:rPr>
        <w:t>study (Lim et al. 2012).</w:t>
      </w:r>
    </w:p>
    <w:p w14:paraId="1B960980" w14:textId="62F2626B" w:rsidR="00672CB1" w:rsidRPr="000A3708" w:rsidRDefault="00672CB1" w:rsidP="00672CB1">
      <w:pPr>
        <w:spacing w:line="480" w:lineRule="auto"/>
        <w:ind w:firstLine="720"/>
        <w:rPr>
          <w:rFonts w:asciiTheme="majorBidi" w:hAnsiTheme="majorBidi" w:cstheme="majorBidi"/>
        </w:rPr>
      </w:pPr>
      <w:r w:rsidRPr="000A3708">
        <w:rPr>
          <w:rFonts w:asciiTheme="majorBidi" w:hAnsiTheme="majorBidi" w:cstheme="majorBidi"/>
          <w:bCs/>
        </w:rPr>
        <w:t xml:space="preserve">County-level population was </w:t>
      </w:r>
      <w:r w:rsidR="00F6338C" w:rsidRPr="000A3708">
        <w:rPr>
          <w:rFonts w:asciiTheme="majorBidi" w:hAnsiTheme="majorBidi" w:cstheme="majorBidi"/>
          <w:bCs/>
        </w:rPr>
        <w:t xml:space="preserve">also </w:t>
      </w:r>
      <w:r w:rsidRPr="000A3708">
        <w:rPr>
          <w:rFonts w:asciiTheme="majorBidi" w:hAnsiTheme="majorBidi" w:cstheme="majorBidi"/>
          <w:bCs/>
        </w:rPr>
        <w:t xml:space="preserve">taken from the CDC WONDER database, which used population counts from the US Census Bureau in 1990, </w:t>
      </w:r>
      <w:r w:rsidRPr="000A3708">
        <w:rPr>
          <w:rFonts w:asciiTheme="majorBidi" w:hAnsiTheme="majorBidi" w:cstheme="majorBidi"/>
        </w:rPr>
        <w:t xml:space="preserve">2000 and 2010. Years between census </w:t>
      </w:r>
      <w:r w:rsidRPr="000A3708">
        <w:rPr>
          <w:rFonts w:asciiTheme="majorBidi" w:hAnsiTheme="majorBidi" w:cstheme="majorBidi"/>
        </w:rPr>
        <w:lastRenderedPageBreak/>
        <w:t>counts were interpolated</w:t>
      </w:r>
      <w:r w:rsidR="00AD6719" w:rsidRPr="000A3708">
        <w:rPr>
          <w:rFonts w:asciiTheme="majorBidi" w:hAnsiTheme="majorBidi" w:cstheme="majorBidi"/>
        </w:rPr>
        <w:t xml:space="preserve"> by CDC</w:t>
      </w:r>
      <w:r w:rsidRPr="000A3708">
        <w:rPr>
          <w:rFonts w:asciiTheme="majorBidi" w:hAnsiTheme="majorBidi" w:cstheme="majorBidi"/>
        </w:rPr>
        <w:t xml:space="preserve"> between the two closest </w:t>
      </w:r>
      <w:r w:rsidR="00EC6A29" w:rsidRPr="000A3708">
        <w:rPr>
          <w:rFonts w:asciiTheme="majorBidi" w:hAnsiTheme="majorBidi" w:cstheme="majorBidi"/>
        </w:rPr>
        <w:t>censuses</w:t>
      </w:r>
      <w:r w:rsidRPr="000A3708">
        <w:rPr>
          <w:rFonts w:asciiTheme="majorBidi" w:hAnsiTheme="majorBidi" w:cstheme="majorBidi"/>
        </w:rPr>
        <w:t xml:space="preserve">. </w:t>
      </w:r>
      <w:r w:rsidR="00F6338C" w:rsidRPr="000A3708">
        <w:rPr>
          <w:rFonts w:asciiTheme="majorBidi" w:hAnsiTheme="majorBidi" w:cstheme="majorBidi"/>
        </w:rPr>
        <w:t xml:space="preserve">For this study, we extract </w:t>
      </w:r>
      <w:r w:rsidRPr="000A3708">
        <w:rPr>
          <w:rFonts w:asciiTheme="majorBidi" w:hAnsiTheme="majorBidi" w:cstheme="majorBidi"/>
        </w:rPr>
        <w:t xml:space="preserve">population </w:t>
      </w:r>
      <w:r w:rsidR="00F6338C" w:rsidRPr="000A3708">
        <w:rPr>
          <w:rFonts w:asciiTheme="majorBidi" w:hAnsiTheme="majorBidi" w:cstheme="majorBidi"/>
        </w:rPr>
        <w:t xml:space="preserve">data for each county for </w:t>
      </w:r>
      <w:r w:rsidRPr="000A3708">
        <w:rPr>
          <w:rFonts w:asciiTheme="majorBidi" w:hAnsiTheme="majorBidi" w:cstheme="majorBidi"/>
        </w:rPr>
        <w:t>adults over the age of 25.</w:t>
      </w:r>
    </w:p>
    <w:p w14:paraId="65F72A0C" w14:textId="2D52D40D" w:rsidR="00672CB1" w:rsidRPr="000A3708" w:rsidRDefault="001A6D85" w:rsidP="00351615">
      <w:pPr>
        <w:spacing w:line="480" w:lineRule="auto"/>
        <w:ind w:firstLine="720"/>
        <w:rPr>
          <w:rFonts w:asciiTheme="majorBidi" w:hAnsiTheme="majorBidi" w:cstheme="majorBidi"/>
        </w:rPr>
      </w:pPr>
      <w:r w:rsidRPr="000A3708">
        <w:rPr>
          <w:rFonts w:asciiTheme="majorBidi" w:hAnsiTheme="majorBidi" w:cstheme="majorBidi"/>
        </w:rPr>
        <w:t>P</w:t>
      </w:r>
      <w:r w:rsidR="00672CB1" w:rsidRPr="000A3708">
        <w:rPr>
          <w:rFonts w:asciiTheme="majorBidi" w:hAnsiTheme="majorBidi" w:cstheme="majorBidi"/>
        </w:rPr>
        <w:t xml:space="preserve">opulation counts </w:t>
      </w:r>
      <w:r w:rsidR="008E723C" w:rsidRPr="000A3708">
        <w:rPr>
          <w:rFonts w:asciiTheme="majorBidi" w:hAnsiTheme="majorBidi" w:cstheme="majorBidi"/>
        </w:rPr>
        <w:t xml:space="preserve">and baseline mortality rates </w:t>
      </w:r>
      <w:r w:rsidR="00672CB1" w:rsidRPr="000A3708">
        <w:rPr>
          <w:rFonts w:asciiTheme="majorBidi" w:hAnsiTheme="majorBidi" w:cstheme="majorBidi"/>
        </w:rPr>
        <w:t xml:space="preserve">were available at the county level and needed to be </w:t>
      </w:r>
      <w:proofErr w:type="spellStart"/>
      <w:r w:rsidR="00672CB1" w:rsidRPr="000A3708">
        <w:rPr>
          <w:rFonts w:asciiTheme="majorBidi" w:hAnsiTheme="majorBidi" w:cstheme="majorBidi"/>
        </w:rPr>
        <w:t>regridded</w:t>
      </w:r>
      <w:proofErr w:type="spellEnd"/>
      <w:r w:rsidR="00672CB1" w:rsidRPr="000A3708">
        <w:rPr>
          <w:rFonts w:asciiTheme="majorBidi" w:hAnsiTheme="majorBidi" w:cstheme="majorBidi"/>
        </w:rPr>
        <w:t xml:space="preserve"> to the </w:t>
      </w:r>
      <w:r w:rsidR="008E723C" w:rsidRPr="000A3708">
        <w:rPr>
          <w:rFonts w:asciiTheme="majorBidi" w:hAnsiTheme="majorBidi" w:cstheme="majorBidi"/>
        </w:rPr>
        <w:t xml:space="preserve">12 km grid of the concentration datasets, on which mortality </w:t>
      </w:r>
      <w:proofErr w:type="spellStart"/>
      <w:r w:rsidR="008E723C" w:rsidRPr="000A3708">
        <w:rPr>
          <w:rFonts w:asciiTheme="majorBidi" w:hAnsiTheme="majorBidi" w:cstheme="majorBidi"/>
        </w:rPr>
        <w:t>wasestimated</w:t>
      </w:r>
      <w:proofErr w:type="spellEnd"/>
      <w:r w:rsidR="00672CB1" w:rsidRPr="000A3708">
        <w:rPr>
          <w:rFonts w:asciiTheme="majorBidi" w:hAnsiTheme="majorBidi" w:cstheme="majorBidi"/>
        </w:rPr>
        <w:t>.</w:t>
      </w:r>
      <w:r w:rsidR="00351615" w:rsidRPr="000A3708">
        <w:rPr>
          <w:rFonts w:asciiTheme="majorBidi" w:hAnsiTheme="majorBidi" w:cstheme="majorBidi"/>
        </w:rPr>
        <w:t xml:space="preserve"> </w:t>
      </w:r>
      <w:r w:rsidR="00672CB1" w:rsidRPr="000A3708">
        <w:rPr>
          <w:rFonts w:asciiTheme="majorBidi" w:hAnsiTheme="majorBidi" w:cstheme="majorBidi"/>
        </w:rPr>
        <w:t xml:space="preserve">The NACR simulation </w:t>
      </w:r>
      <w:r w:rsidR="00EC6A29" w:rsidRPr="000A3708">
        <w:rPr>
          <w:rFonts w:asciiTheme="majorBidi" w:hAnsiTheme="majorBidi" w:cstheme="majorBidi"/>
        </w:rPr>
        <w:t xml:space="preserve">output </w:t>
      </w:r>
      <w:r w:rsidR="00672CB1" w:rsidRPr="000A3708">
        <w:rPr>
          <w:rFonts w:asciiTheme="majorBidi" w:hAnsiTheme="majorBidi" w:cstheme="majorBidi"/>
        </w:rPr>
        <w:t xml:space="preserve">assigned FIPS county codes to every </w:t>
      </w:r>
      <w:r w:rsidR="00EC6A29" w:rsidRPr="000A3708">
        <w:rPr>
          <w:rFonts w:asciiTheme="majorBidi" w:hAnsiTheme="majorBidi" w:cstheme="majorBidi"/>
        </w:rPr>
        <w:t xml:space="preserve">12 km </w:t>
      </w:r>
      <w:r w:rsidR="00672CB1" w:rsidRPr="000A3708">
        <w:rPr>
          <w:rFonts w:asciiTheme="majorBidi" w:hAnsiTheme="majorBidi" w:cstheme="majorBidi"/>
        </w:rPr>
        <w:t>grid cell</w:t>
      </w:r>
      <w:r w:rsidR="008E723C" w:rsidRPr="000A3708">
        <w:rPr>
          <w:rFonts w:asciiTheme="majorBidi" w:hAnsiTheme="majorBidi" w:cstheme="majorBidi"/>
        </w:rPr>
        <w:t>, and these were used directly to assign baseline mortality rates to each grid cell</w:t>
      </w:r>
      <w:r w:rsidR="00351615" w:rsidRPr="000A3708">
        <w:rPr>
          <w:rFonts w:asciiTheme="majorBidi" w:hAnsiTheme="majorBidi" w:cstheme="majorBidi"/>
        </w:rPr>
        <w:t xml:space="preserve">, </w:t>
      </w:r>
      <w:r w:rsidR="005F4832" w:rsidRPr="000A3708">
        <w:rPr>
          <w:rFonts w:asciiTheme="majorBidi" w:hAnsiTheme="majorBidi" w:cstheme="majorBidi"/>
        </w:rPr>
        <w:t xml:space="preserve">assuming </w:t>
      </w:r>
      <w:r w:rsidR="00351615" w:rsidRPr="000A3708">
        <w:rPr>
          <w:rFonts w:asciiTheme="majorBidi" w:hAnsiTheme="majorBidi" w:cstheme="majorBidi"/>
        </w:rPr>
        <w:t xml:space="preserve">that mortality rates </w:t>
      </w:r>
      <w:r w:rsidR="005F4832" w:rsidRPr="000A3708">
        <w:rPr>
          <w:rFonts w:asciiTheme="majorBidi" w:hAnsiTheme="majorBidi" w:cstheme="majorBidi"/>
        </w:rPr>
        <w:t xml:space="preserve">are uniform within each </w:t>
      </w:r>
      <w:r w:rsidR="00351615" w:rsidRPr="000A3708">
        <w:rPr>
          <w:rFonts w:asciiTheme="majorBidi" w:hAnsiTheme="majorBidi" w:cstheme="majorBidi"/>
        </w:rPr>
        <w:t>count</w:t>
      </w:r>
      <w:r w:rsidR="005F4832" w:rsidRPr="000A3708">
        <w:rPr>
          <w:rFonts w:asciiTheme="majorBidi" w:hAnsiTheme="majorBidi" w:cstheme="majorBidi"/>
        </w:rPr>
        <w:t>y</w:t>
      </w:r>
      <w:r w:rsidR="00672CB1" w:rsidRPr="000A3708">
        <w:rPr>
          <w:rFonts w:asciiTheme="majorBidi" w:hAnsiTheme="majorBidi" w:cstheme="majorBidi"/>
        </w:rPr>
        <w:t xml:space="preserve">. </w:t>
      </w:r>
      <w:r w:rsidR="00F6338C" w:rsidRPr="000A3708">
        <w:rPr>
          <w:rFonts w:asciiTheme="majorBidi" w:hAnsiTheme="majorBidi" w:cstheme="majorBidi"/>
        </w:rPr>
        <w:t>P</w:t>
      </w:r>
      <w:r w:rsidR="00672CB1" w:rsidRPr="000A3708">
        <w:rPr>
          <w:rFonts w:asciiTheme="majorBidi" w:hAnsiTheme="majorBidi" w:cstheme="majorBidi"/>
        </w:rPr>
        <w:t xml:space="preserve">opulation data </w:t>
      </w:r>
      <w:r w:rsidR="00EC6A29" w:rsidRPr="000A3708">
        <w:rPr>
          <w:rFonts w:asciiTheme="majorBidi" w:hAnsiTheme="majorBidi" w:cstheme="majorBidi"/>
        </w:rPr>
        <w:t xml:space="preserve">at very fine resolution </w:t>
      </w:r>
      <w:r w:rsidR="00672CB1" w:rsidRPr="000A3708">
        <w:rPr>
          <w:rFonts w:asciiTheme="majorBidi" w:hAnsiTheme="majorBidi" w:cstheme="majorBidi"/>
        </w:rPr>
        <w:t>(</w:t>
      </w:r>
      <w:r w:rsidR="009079F2" w:rsidRPr="000A3708">
        <w:rPr>
          <w:rFonts w:asciiTheme="majorBidi" w:hAnsiTheme="majorBidi" w:cstheme="majorBidi"/>
        </w:rPr>
        <w:t>Dobson et al. 2000</w:t>
      </w:r>
      <w:r w:rsidR="00672CB1" w:rsidRPr="000A3708">
        <w:rPr>
          <w:rFonts w:asciiTheme="majorBidi" w:hAnsiTheme="majorBidi" w:cstheme="majorBidi"/>
        </w:rPr>
        <w:t>)</w:t>
      </w:r>
      <w:r w:rsidR="009E64A9" w:rsidRPr="000A3708">
        <w:rPr>
          <w:rFonts w:asciiTheme="majorBidi" w:hAnsiTheme="majorBidi" w:cstheme="majorBidi"/>
        </w:rPr>
        <w:t xml:space="preserve"> from </w:t>
      </w:r>
      <w:proofErr w:type="spellStart"/>
      <w:r w:rsidR="009E64A9" w:rsidRPr="000A3708">
        <w:rPr>
          <w:rFonts w:asciiTheme="majorBidi" w:hAnsiTheme="majorBidi" w:cstheme="majorBidi"/>
        </w:rPr>
        <w:t>LandScan</w:t>
      </w:r>
      <w:proofErr w:type="spellEnd"/>
      <w:r w:rsidR="00672CB1" w:rsidRPr="000A3708">
        <w:rPr>
          <w:rFonts w:asciiTheme="majorBidi" w:hAnsiTheme="majorBidi" w:cstheme="majorBidi"/>
        </w:rPr>
        <w:t xml:space="preserve"> was aggregated</w:t>
      </w:r>
      <w:r w:rsidR="004D519C" w:rsidRPr="000A3708">
        <w:rPr>
          <w:rFonts w:asciiTheme="majorBidi" w:hAnsiTheme="majorBidi" w:cstheme="majorBidi"/>
        </w:rPr>
        <w:t xml:space="preserve"> by combining smaller grid cells into grid cells similar in size to the concentration grids.</w:t>
      </w:r>
      <w:r w:rsidRPr="000A3708">
        <w:rPr>
          <w:rFonts w:asciiTheme="majorBidi" w:hAnsiTheme="majorBidi" w:cstheme="majorBidi"/>
        </w:rPr>
        <w:t xml:space="preserve"> </w:t>
      </w:r>
      <w:proofErr w:type="spellStart"/>
      <w:r w:rsidR="009E64A9" w:rsidRPr="000A3708">
        <w:rPr>
          <w:rFonts w:asciiTheme="majorBidi" w:hAnsiTheme="majorBidi" w:cstheme="majorBidi"/>
        </w:rPr>
        <w:t>LandScan</w:t>
      </w:r>
      <w:proofErr w:type="spellEnd"/>
      <w:r w:rsidR="009E64A9" w:rsidRPr="000A3708">
        <w:rPr>
          <w:rFonts w:asciiTheme="majorBidi" w:hAnsiTheme="majorBidi" w:cstheme="majorBidi"/>
        </w:rPr>
        <w:t xml:space="preserve"> combines census data with remote sensing imagery analysis techniques to determine estimations of </w:t>
      </w:r>
      <w:r w:rsidR="002073F7" w:rsidRPr="000A3708">
        <w:rPr>
          <w:rFonts w:asciiTheme="majorBidi" w:hAnsiTheme="majorBidi" w:cstheme="majorBidi"/>
        </w:rPr>
        <w:t xml:space="preserve">average </w:t>
      </w:r>
      <w:r w:rsidR="009E64A9" w:rsidRPr="000A3708">
        <w:rPr>
          <w:rFonts w:asciiTheme="majorBidi" w:hAnsiTheme="majorBidi" w:cstheme="majorBidi"/>
        </w:rPr>
        <w:t>population</w:t>
      </w:r>
      <w:r w:rsidR="002073F7" w:rsidRPr="000A3708">
        <w:rPr>
          <w:rFonts w:asciiTheme="majorBidi" w:hAnsiTheme="majorBidi" w:cstheme="majorBidi"/>
        </w:rPr>
        <w:t xml:space="preserve"> (over twenty-four </w:t>
      </w:r>
      <w:proofErr w:type="gramStart"/>
      <w:r w:rsidR="002073F7" w:rsidRPr="000A3708">
        <w:rPr>
          <w:rFonts w:asciiTheme="majorBidi" w:hAnsiTheme="majorBidi" w:cstheme="majorBidi"/>
        </w:rPr>
        <w:t xml:space="preserve">hours) </w:t>
      </w:r>
      <w:r w:rsidR="009E64A9" w:rsidRPr="000A3708">
        <w:rPr>
          <w:rFonts w:asciiTheme="majorBidi" w:hAnsiTheme="majorBidi" w:cstheme="majorBidi"/>
        </w:rPr>
        <w:t xml:space="preserve"> at</w:t>
      </w:r>
      <w:proofErr w:type="gramEnd"/>
      <w:r w:rsidR="00143CC7" w:rsidRPr="000A3708">
        <w:rPr>
          <w:rFonts w:asciiTheme="majorBidi" w:hAnsiTheme="majorBidi" w:cstheme="majorBidi"/>
        </w:rPr>
        <w:t xml:space="preserve"> the</w:t>
      </w:r>
      <w:r w:rsidR="009E64A9" w:rsidRPr="000A3708">
        <w:rPr>
          <w:rFonts w:asciiTheme="majorBidi" w:hAnsiTheme="majorBidi" w:cstheme="majorBidi"/>
        </w:rPr>
        <w:t xml:space="preserve"> 1 km grid level. </w:t>
      </w:r>
      <w:r w:rsidR="004D519C" w:rsidRPr="000A3708">
        <w:rPr>
          <w:rFonts w:asciiTheme="majorBidi" w:hAnsiTheme="majorBidi" w:cstheme="majorBidi"/>
        </w:rPr>
        <w:t xml:space="preserve">These aggregated cells were then </w:t>
      </w:r>
      <w:proofErr w:type="spellStart"/>
      <w:r w:rsidR="004D519C" w:rsidRPr="000A3708">
        <w:rPr>
          <w:rFonts w:asciiTheme="majorBidi" w:hAnsiTheme="majorBidi" w:cstheme="majorBidi"/>
        </w:rPr>
        <w:t>regridded</w:t>
      </w:r>
      <w:proofErr w:type="spellEnd"/>
      <w:r w:rsidR="004D519C" w:rsidRPr="000A3708">
        <w:rPr>
          <w:rFonts w:asciiTheme="majorBidi" w:hAnsiTheme="majorBidi" w:cstheme="majorBidi"/>
        </w:rPr>
        <w:t xml:space="preserve"> using latitude and longitude data from both the </w:t>
      </w:r>
      <w:proofErr w:type="spellStart"/>
      <w:r w:rsidR="004D519C" w:rsidRPr="000A3708">
        <w:rPr>
          <w:rFonts w:asciiTheme="majorBidi" w:hAnsiTheme="majorBidi" w:cstheme="majorBidi"/>
        </w:rPr>
        <w:t>LandScan</w:t>
      </w:r>
      <w:proofErr w:type="spellEnd"/>
      <w:r w:rsidR="004D519C" w:rsidRPr="000A3708">
        <w:rPr>
          <w:rFonts w:asciiTheme="majorBidi" w:hAnsiTheme="majorBidi" w:cstheme="majorBidi"/>
        </w:rPr>
        <w:t xml:space="preserve"> dataset and the </w:t>
      </w:r>
      <w:r w:rsidR="00EC6A29" w:rsidRPr="000A3708">
        <w:rPr>
          <w:rFonts w:asciiTheme="majorBidi" w:hAnsiTheme="majorBidi" w:cstheme="majorBidi"/>
        </w:rPr>
        <w:t xml:space="preserve">12-km </w:t>
      </w:r>
      <w:r w:rsidR="004D519C" w:rsidRPr="000A3708">
        <w:rPr>
          <w:rFonts w:asciiTheme="majorBidi" w:hAnsiTheme="majorBidi" w:cstheme="majorBidi"/>
        </w:rPr>
        <w:t xml:space="preserve">grids </w:t>
      </w:r>
      <w:r w:rsidR="003E5DC2" w:rsidRPr="000A3708">
        <w:rPr>
          <w:rFonts w:asciiTheme="majorBidi" w:hAnsiTheme="majorBidi" w:cstheme="majorBidi"/>
        </w:rPr>
        <w:t>to</w:t>
      </w:r>
      <w:r w:rsidR="004D519C" w:rsidRPr="000A3708">
        <w:rPr>
          <w:rFonts w:asciiTheme="majorBidi" w:hAnsiTheme="majorBidi" w:cstheme="majorBidi"/>
        </w:rPr>
        <w:t xml:space="preserve"> ensure population data corresponded with the correct spatial locations.</w:t>
      </w:r>
      <w:r w:rsidR="00672CB1" w:rsidRPr="000A3708">
        <w:rPr>
          <w:rFonts w:asciiTheme="majorBidi" w:hAnsiTheme="majorBidi" w:cstheme="majorBidi"/>
        </w:rPr>
        <w:t xml:space="preserve"> Then using the assigned FIPS</w:t>
      </w:r>
      <w:r w:rsidR="009E64A9" w:rsidRPr="000A3708">
        <w:rPr>
          <w:rFonts w:asciiTheme="majorBidi" w:hAnsiTheme="majorBidi" w:cstheme="majorBidi"/>
        </w:rPr>
        <w:t xml:space="preserve"> county</w:t>
      </w:r>
      <w:r w:rsidR="00672CB1" w:rsidRPr="000A3708">
        <w:rPr>
          <w:rFonts w:asciiTheme="majorBidi" w:hAnsiTheme="majorBidi" w:cstheme="majorBidi"/>
        </w:rPr>
        <w:t xml:space="preserve"> codes, </w:t>
      </w:r>
      <w:r w:rsidR="009E64A9" w:rsidRPr="000A3708">
        <w:rPr>
          <w:rFonts w:asciiTheme="majorBidi" w:hAnsiTheme="majorBidi" w:cstheme="majorBidi"/>
        </w:rPr>
        <w:t>each grid cell</w:t>
      </w:r>
      <w:r w:rsidR="00672CB1" w:rsidRPr="000A3708">
        <w:rPr>
          <w:rFonts w:asciiTheme="majorBidi" w:hAnsiTheme="majorBidi" w:cstheme="majorBidi"/>
        </w:rPr>
        <w:t xml:space="preserve"> w</w:t>
      </w:r>
      <w:r w:rsidR="009E64A9" w:rsidRPr="000A3708">
        <w:rPr>
          <w:rFonts w:asciiTheme="majorBidi" w:hAnsiTheme="majorBidi" w:cstheme="majorBidi"/>
        </w:rPr>
        <w:t>as</w:t>
      </w:r>
      <w:r w:rsidR="00672CB1" w:rsidRPr="000A3708">
        <w:rPr>
          <w:rFonts w:asciiTheme="majorBidi" w:hAnsiTheme="majorBidi" w:cstheme="majorBidi"/>
        </w:rPr>
        <w:t xml:space="preserve"> </w:t>
      </w:r>
      <w:r w:rsidR="002073F7" w:rsidRPr="000A3708">
        <w:rPr>
          <w:rFonts w:asciiTheme="majorBidi" w:hAnsiTheme="majorBidi" w:cstheme="majorBidi"/>
        </w:rPr>
        <w:t>assigned to a county</w:t>
      </w:r>
      <w:r w:rsidR="00672CB1" w:rsidRPr="000A3708">
        <w:rPr>
          <w:rFonts w:asciiTheme="majorBidi" w:hAnsiTheme="majorBidi" w:cstheme="majorBidi"/>
        </w:rPr>
        <w:t>.</w:t>
      </w:r>
      <w:r w:rsidR="009E64A9" w:rsidRPr="000A3708">
        <w:rPr>
          <w:rFonts w:asciiTheme="majorBidi" w:hAnsiTheme="majorBidi" w:cstheme="majorBidi"/>
        </w:rPr>
        <w:t xml:space="preserve"> In each of these county bins the sum of each of the population counts associated with the grid cells were added </w:t>
      </w:r>
      <w:r w:rsidR="003E5DC2" w:rsidRPr="000A3708">
        <w:rPr>
          <w:rFonts w:asciiTheme="majorBidi" w:hAnsiTheme="majorBidi" w:cstheme="majorBidi"/>
        </w:rPr>
        <w:t>to</w:t>
      </w:r>
      <w:r w:rsidR="009E64A9" w:rsidRPr="000A3708">
        <w:rPr>
          <w:rFonts w:asciiTheme="majorBidi" w:hAnsiTheme="majorBidi" w:cstheme="majorBidi"/>
        </w:rPr>
        <w:t xml:space="preserve"> approximate a population for that county. </w:t>
      </w:r>
      <w:r w:rsidR="00672CB1" w:rsidRPr="000A3708">
        <w:rPr>
          <w:rFonts w:asciiTheme="majorBidi" w:hAnsiTheme="majorBidi" w:cstheme="majorBidi"/>
        </w:rPr>
        <w:t xml:space="preserve">Each </w:t>
      </w:r>
      <w:r w:rsidR="009E64A9" w:rsidRPr="000A3708">
        <w:rPr>
          <w:rFonts w:asciiTheme="majorBidi" w:hAnsiTheme="majorBidi" w:cstheme="majorBidi"/>
        </w:rPr>
        <w:t xml:space="preserve">population value associated with a grid cell </w:t>
      </w:r>
      <w:r w:rsidR="00672CB1" w:rsidRPr="000A3708">
        <w:rPr>
          <w:rFonts w:asciiTheme="majorBidi" w:hAnsiTheme="majorBidi" w:cstheme="majorBidi"/>
        </w:rPr>
        <w:t xml:space="preserve">was then divided by </w:t>
      </w:r>
      <w:r w:rsidR="009E64A9" w:rsidRPr="000A3708">
        <w:rPr>
          <w:rFonts w:asciiTheme="majorBidi" w:hAnsiTheme="majorBidi" w:cstheme="majorBidi"/>
        </w:rPr>
        <w:t>this estimated</w:t>
      </w:r>
      <w:r w:rsidR="00672CB1" w:rsidRPr="000A3708">
        <w:rPr>
          <w:rFonts w:asciiTheme="majorBidi" w:hAnsiTheme="majorBidi" w:cstheme="majorBidi"/>
        </w:rPr>
        <w:t xml:space="preserve"> county population</w:t>
      </w:r>
      <w:r w:rsidR="0051646F" w:rsidRPr="000A3708">
        <w:rPr>
          <w:rFonts w:asciiTheme="majorBidi" w:hAnsiTheme="majorBidi" w:cstheme="majorBidi"/>
        </w:rPr>
        <w:t xml:space="preserve"> to determine </w:t>
      </w:r>
      <w:r w:rsidR="00E750B3" w:rsidRPr="000A3708">
        <w:rPr>
          <w:rFonts w:asciiTheme="majorBidi" w:hAnsiTheme="majorBidi" w:cstheme="majorBidi"/>
        </w:rPr>
        <w:t xml:space="preserve">the </w:t>
      </w:r>
      <w:r w:rsidR="0051646F" w:rsidRPr="000A3708">
        <w:rPr>
          <w:rFonts w:asciiTheme="majorBidi" w:hAnsiTheme="majorBidi" w:cstheme="majorBidi"/>
        </w:rPr>
        <w:t xml:space="preserve">proportion of a county’s population </w:t>
      </w:r>
      <w:r w:rsidR="00E750B3" w:rsidRPr="000A3708">
        <w:rPr>
          <w:rFonts w:asciiTheme="majorBidi" w:hAnsiTheme="majorBidi" w:cstheme="majorBidi"/>
        </w:rPr>
        <w:t xml:space="preserve">living </w:t>
      </w:r>
      <w:r w:rsidR="0051646F" w:rsidRPr="000A3708">
        <w:rPr>
          <w:rFonts w:asciiTheme="majorBidi" w:hAnsiTheme="majorBidi" w:cstheme="majorBidi"/>
        </w:rPr>
        <w:t xml:space="preserve">in </w:t>
      </w:r>
      <w:r w:rsidR="009E64A9" w:rsidRPr="000A3708">
        <w:rPr>
          <w:rFonts w:asciiTheme="majorBidi" w:hAnsiTheme="majorBidi" w:cstheme="majorBidi"/>
        </w:rPr>
        <w:t xml:space="preserve">that </w:t>
      </w:r>
      <w:r w:rsidR="0051646F" w:rsidRPr="000A3708">
        <w:rPr>
          <w:rFonts w:asciiTheme="majorBidi" w:hAnsiTheme="majorBidi" w:cstheme="majorBidi"/>
        </w:rPr>
        <w:t xml:space="preserve">cell. </w:t>
      </w:r>
      <w:r w:rsidR="00672CB1" w:rsidRPr="000A3708">
        <w:rPr>
          <w:rFonts w:asciiTheme="majorBidi" w:hAnsiTheme="majorBidi" w:cstheme="majorBidi"/>
        </w:rPr>
        <w:t xml:space="preserve">Lastly, the actual county populations from the CDC database were distributed </w:t>
      </w:r>
      <w:r w:rsidR="009E64A9" w:rsidRPr="000A3708">
        <w:rPr>
          <w:rFonts w:asciiTheme="majorBidi" w:hAnsiTheme="majorBidi" w:cstheme="majorBidi"/>
        </w:rPr>
        <w:t xml:space="preserve">by multiplying the proportions by the </w:t>
      </w:r>
      <w:r w:rsidR="00143CC7" w:rsidRPr="000A3708">
        <w:rPr>
          <w:rFonts w:asciiTheme="majorBidi" w:hAnsiTheme="majorBidi" w:cstheme="majorBidi"/>
        </w:rPr>
        <w:t xml:space="preserve">CDC </w:t>
      </w:r>
      <w:r w:rsidR="009E64A9" w:rsidRPr="000A3708">
        <w:rPr>
          <w:rFonts w:asciiTheme="majorBidi" w:hAnsiTheme="majorBidi" w:cstheme="majorBidi"/>
        </w:rPr>
        <w:t>population</w:t>
      </w:r>
      <w:r w:rsidR="00143CC7" w:rsidRPr="000A3708">
        <w:rPr>
          <w:rFonts w:asciiTheme="majorBidi" w:hAnsiTheme="majorBidi" w:cstheme="majorBidi"/>
        </w:rPr>
        <w:t xml:space="preserve"> numbers</w:t>
      </w:r>
      <w:r w:rsidR="009E64A9"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approximate the population living </w:t>
      </w:r>
      <w:r w:rsidR="00E750B3" w:rsidRPr="000A3708">
        <w:rPr>
          <w:rFonts w:asciiTheme="majorBidi" w:hAnsiTheme="majorBidi" w:cstheme="majorBidi"/>
        </w:rPr>
        <w:t xml:space="preserve">in </w:t>
      </w:r>
      <w:r w:rsidR="00672CB1" w:rsidRPr="000A3708">
        <w:rPr>
          <w:rFonts w:asciiTheme="majorBidi" w:hAnsiTheme="majorBidi" w:cstheme="majorBidi"/>
        </w:rPr>
        <w:t>each grid cell</w:t>
      </w:r>
      <w:r w:rsidR="00EC6A29" w:rsidRPr="000A3708">
        <w:rPr>
          <w:rFonts w:asciiTheme="majorBidi" w:hAnsiTheme="majorBidi" w:cstheme="majorBidi"/>
        </w:rPr>
        <w:t>, while matching the total population from</w:t>
      </w:r>
      <w:r w:rsidR="00143CC7" w:rsidRPr="000A3708">
        <w:rPr>
          <w:rFonts w:asciiTheme="majorBidi" w:hAnsiTheme="majorBidi" w:cstheme="majorBidi"/>
        </w:rPr>
        <w:t xml:space="preserve"> the</w:t>
      </w:r>
      <w:r w:rsidR="00EC6A29" w:rsidRPr="000A3708">
        <w:rPr>
          <w:rFonts w:asciiTheme="majorBidi" w:hAnsiTheme="majorBidi" w:cstheme="majorBidi"/>
        </w:rPr>
        <w:t xml:space="preserve"> CDC</w:t>
      </w:r>
      <w:r w:rsidR="00672CB1" w:rsidRPr="000A3708">
        <w:rPr>
          <w:rFonts w:asciiTheme="majorBidi" w:hAnsiTheme="majorBidi" w:cstheme="majorBidi"/>
        </w:rPr>
        <w:t>.</w:t>
      </w:r>
    </w:p>
    <w:p w14:paraId="3BEB8911" w14:textId="15CEA4E9" w:rsidR="003063E8" w:rsidRPr="000A3708" w:rsidRDefault="003063E8" w:rsidP="003063E8">
      <w:pPr>
        <w:spacing w:line="480" w:lineRule="auto"/>
        <w:ind w:firstLine="720"/>
        <w:rPr>
          <w:rFonts w:asciiTheme="majorBidi" w:hAnsiTheme="majorBidi" w:cstheme="majorBidi"/>
        </w:rPr>
      </w:pPr>
      <w:r w:rsidRPr="000A3708">
        <w:rPr>
          <w:rFonts w:asciiTheme="majorBidi" w:hAnsiTheme="majorBidi" w:cstheme="majorBidi"/>
        </w:rPr>
        <w:t xml:space="preserve">Error is estimated using upper and lower bound RR and concentration-response factor values from the two epidemiological studies’ health impact functions. Error from any of the </w:t>
      </w:r>
      <w:r w:rsidR="005F4832" w:rsidRPr="000A3708">
        <w:rPr>
          <w:rFonts w:asciiTheme="majorBidi" w:hAnsiTheme="majorBidi" w:cstheme="majorBidi"/>
        </w:rPr>
        <w:lastRenderedPageBreak/>
        <w:t xml:space="preserve">other </w:t>
      </w:r>
      <w:r w:rsidRPr="000A3708">
        <w:rPr>
          <w:rFonts w:asciiTheme="majorBidi" w:hAnsiTheme="majorBidi" w:cstheme="majorBidi"/>
        </w:rPr>
        <w:t xml:space="preserve">inputs (mortality rates, population, concentration) was not considered in </w:t>
      </w:r>
      <w:r w:rsidR="005F4832" w:rsidRPr="000A3708">
        <w:rPr>
          <w:rFonts w:asciiTheme="majorBidi" w:hAnsiTheme="majorBidi" w:cstheme="majorBidi"/>
        </w:rPr>
        <w:t>estimating uncertainty</w:t>
      </w:r>
      <w:r w:rsidRPr="000A3708">
        <w:rPr>
          <w:rFonts w:asciiTheme="majorBidi" w:hAnsiTheme="majorBidi" w:cstheme="majorBidi"/>
        </w:rPr>
        <w:t xml:space="preserve">. </w:t>
      </w:r>
    </w:p>
    <w:p w14:paraId="7C75AEAD" w14:textId="13E6CAA8" w:rsidR="00672CB1" w:rsidRPr="000A3708" w:rsidRDefault="00B958FF" w:rsidP="00CA02E6">
      <w:pPr>
        <w:spacing w:line="480" w:lineRule="auto"/>
        <w:ind w:left="720"/>
        <w:outlineLvl w:val="0"/>
        <w:rPr>
          <w:rFonts w:asciiTheme="majorBidi" w:hAnsiTheme="majorBidi" w:cstheme="majorBidi"/>
          <w:b/>
          <w:bCs/>
        </w:rPr>
      </w:pPr>
      <w:r w:rsidRPr="000A3708">
        <w:rPr>
          <w:rFonts w:asciiTheme="majorBidi" w:hAnsiTheme="majorBidi" w:cstheme="majorBidi"/>
          <w:b/>
          <w:bCs/>
        </w:rPr>
        <w:t xml:space="preserve">Analysis of </w:t>
      </w:r>
      <w:r w:rsidR="00672CB1" w:rsidRPr="000A3708">
        <w:rPr>
          <w:rFonts w:asciiTheme="majorBidi" w:hAnsiTheme="majorBidi" w:cstheme="majorBidi"/>
          <w:b/>
          <w:bCs/>
        </w:rPr>
        <w:t xml:space="preserve">Contributing Factors </w:t>
      </w:r>
    </w:p>
    <w:p w14:paraId="49BB26CC" w14:textId="0E9A3E98" w:rsidR="00672CB1" w:rsidRPr="000A3708" w:rsidRDefault="008E723C" w:rsidP="00143CC7">
      <w:pPr>
        <w:spacing w:line="480" w:lineRule="auto"/>
        <w:ind w:firstLine="720"/>
        <w:rPr>
          <w:rFonts w:asciiTheme="majorBidi" w:hAnsiTheme="majorBidi" w:cstheme="majorBidi"/>
        </w:rPr>
      </w:pPr>
      <w:r w:rsidRPr="000A3708">
        <w:rPr>
          <w:rFonts w:asciiTheme="majorBidi" w:hAnsiTheme="majorBidi" w:cstheme="majorBidi"/>
        </w:rPr>
        <w:t>T</w:t>
      </w:r>
      <w:r w:rsidR="003E5DC2" w:rsidRPr="000A3708">
        <w:rPr>
          <w:rFonts w:asciiTheme="majorBidi" w:hAnsiTheme="majorBidi" w:cstheme="majorBidi"/>
        </w:rPr>
        <w:t>o</w:t>
      </w:r>
      <w:r w:rsidR="00672CB1" w:rsidRPr="000A3708">
        <w:rPr>
          <w:rFonts w:asciiTheme="majorBidi" w:hAnsiTheme="majorBidi" w:cstheme="majorBidi"/>
        </w:rPr>
        <w:t xml:space="preserve"> characterize the drivers of trends in PM</w:t>
      </w:r>
      <w:r w:rsidR="00672CB1" w:rsidRPr="000A3708">
        <w:rPr>
          <w:rFonts w:asciiTheme="majorBidi" w:hAnsiTheme="majorBidi" w:cstheme="majorBidi"/>
          <w:vertAlign w:val="subscript"/>
        </w:rPr>
        <w:t>2.5</w:t>
      </w:r>
      <w:r w:rsidR="00672CB1" w:rsidRPr="000A3708">
        <w:rPr>
          <w:rFonts w:asciiTheme="majorBidi" w:hAnsiTheme="majorBidi" w:cstheme="majorBidi"/>
        </w:rPr>
        <w:t xml:space="preserve"> and O</w:t>
      </w:r>
      <w:r w:rsidR="00672CB1" w:rsidRPr="000A3708">
        <w:rPr>
          <w:rFonts w:asciiTheme="majorBidi" w:hAnsiTheme="majorBidi" w:cstheme="majorBidi"/>
          <w:vertAlign w:val="subscript"/>
        </w:rPr>
        <w:t>3</w:t>
      </w:r>
      <w:r w:rsidR="00672CB1" w:rsidRPr="000A3708">
        <w:rPr>
          <w:rFonts w:asciiTheme="majorBidi" w:hAnsiTheme="majorBidi" w:cstheme="majorBidi"/>
        </w:rPr>
        <w:t xml:space="preserve"> attributable mortality</w:t>
      </w:r>
      <w:r w:rsidRPr="000A3708">
        <w:rPr>
          <w:rFonts w:asciiTheme="majorBidi" w:hAnsiTheme="majorBidi" w:cstheme="majorBidi"/>
        </w:rPr>
        <w:t>,</w:t>
      </w:r>
      <w:r w:rsidR="00672CB1" w:rsidRPr="000A3708">
        <w:rPr>
          <w:rFonts w:asciiTheme="majorBidi" w:hAnsiTheme="majorBidi" w:cstheme="majorBidi"/>
        </w:rPr>
        <w:t xml:space="preserve"> we examine individually </w:t>
      </w:r>
      <w:r w:rsidR="005F4599" w:rsidRPr="000A3708">
        <w:rPr>
          <w:rFonts w:asciiTheme="majorBidi" w:hAnsiTheme="majorBidi" w:cstheme="majorBidi"/>
        </w:rPr>
        <w:t xml:space="preserve">the effects of changes in </w:t>
      </w:r>
      <w:r w:rsidR="00C8384D" w:rsidRPr="000A3708">
        <w:rPr>
          <w:rFonts w:asciiTheme="majorBidi" w:hAnsiTheme="majorBidi" w:cstheme="majorBidi"/>
        </w:rPr>
        <w:t xml:space="preserve">three </w:t>
      </w:r>
      <w:r w:rsidR="00672CB1" w:rsidRPr="000A3708">
        <w:rPr>
          <w:rFonts w:asciiTheme="majorBidi" w:hAnsiTheme="majorBidi" w:cstheme="majorBidi"/>
        </w:rPr>
        <w:t>main factors: population, baseline mortality rates</w:t>
      </w:r>
      <w:r w:rsidR="00610FC5" w:rsidRPr="000A3708">
        <w:rPr>
          <w:rFonts w:asciiTheme="majorBidi" w:hAnsiTheme="majorBidi" w:cstheme="majorBidi"/>
        </w:rPr>
        <w:t>,</w:t>
      </w:r>
      <w:r w:rsidR="00672CB1" w:rsidRPr="000A3708">
        <w:rPr>
          <w:rFonts w:asciiTheme="majorBidi" w:hAnsiTheme="majorBidi" w:cstheme="majorBidi"/>
        </w:rPr>
        <w:t xml:space="preserve"> and concentration</w:t>
      </w:r>
      <w:r w:rsidRPr="000A3708">
        <w:rPr>
          <w:rFonts w:asciiTheme="majorBidi" w:hAnsiTheme="majorBidi" w:cstheme="majorBidi"/>
        </w:rPr>
        <w:t>, following Zhang et al. (2018)</w:t>
      </w:r>
      <w:r w:rsidR="00672CB1" w:rsidRPr="000A3708">
        <w:rPr>
          <w:rFonts w:asciiTheme="majorBidi" w:hAnsiTheme="majorBidi" w:cstheme="majorBidi"/>
        </w:rPr>
        <w:t xml:space="preserve">. </w:t>
      </w:r>
      <w:r w:rsidR="003E5DC2" w:rsidRPr="000A3708">
        <w:rPr>
          <w:rFonts w:asciiTheme="majorBidi" w:hAnsiTheme="majorBidi" w:cstheme="majorBidi"/>
        </w:rPr>
        <w:t>To</w:t>
      </w:r>
      <w:r w:rsidR="00672CB1" w:rsidRPr="000A3708">
        <w:rPr>
          <w:rFonts w:asciiTheme="majorBidi" w:hAnsiTheme="majorBidi" w:cstheme="majorBidi"/>
        </w:rPr>
        <w:t xml:space="preserve"> examine the impact of </w:t>
      </w:r>
      <w:r w:rsidR="00610FC5" w:rsidRPr="000A3708">
        <w:rPr>
          <w:rFonts w:asciiTheme="majorBidi" w:hAnsiTheme="majorBidi" w:cstheme="majorBidi"/>
        </w:rPr>
        <w:t>each</w:t>
      </w:r>
      <w:r w:rsidR="00672CB1" w:rsidRPr="000A3708">
        <w:rPr>
          <w:rFonts w:asciiTheme="majorBidi" w:hAnsiTheme="majorBidi" w:cstheme="majorBidi"/>
        </w:rPr>
        <w:t xml:space="preserve"> factor on </w:t>
      </w:r>
      <w:r w:rsidR="00143CC7" w:rsidRPr="000A3708">
        <w:rPr>
          <w:rFonts w:asciiTheme="majorBidi" w:hAnsiTheme="majorBidi" w:cstheme="majorBidi"/>
        </w:rPr>
        <w:t>premature mortality</w:t>
      </w:r>
      <w:r w:rsidR="00672CB1" w:rsidRPr="000A3708">
        <w:rPr>
          <w:rFonts w:asciiTheme="majorBidi" w:hAnsiTheme="majorBidi" w:cstheme="majorBidi"/>
        </w:rPr>
        <w:t xml:space="preserve">, we assume that only a single factor changes in the time span of interest and hold the other </w:t>
      </w:r>
      <w:r w:rsidR="005F4599" w:rsidRPr="000A3708">
        <w:rPr>
          <w:rFonts w:asciiTheme="majorBidi" w:hAnsiTheme="majorBidi" w:cstheme="majorBidi"/>
        </w:rPr>
        <w:t xml:space="preserve">two </w:t>
      </w:r>
      <w:r w:rsidR="00672CB1" w:rsidRPr="000A3708">
        <w:rPr>
          <w:rFonts w:asciiTheme="majorBidi" w:hAnsiTheme="majorBidi" w:cstheme="majorBidi"/>
        </w:rPr>
        <w:t>factors constant</w:t>
      </w:r>
      <w:r w:rsidR="005F4599" w:rsidRPr="000A3708">
        <w:rPr>
          <w:rFonts w:asciiTheme="majorBidi" w:hAnsiTheme="majorBidi" w:cstheme="majorBidi"/>
        </w:rPr>
        <w:t xml:space="preserve"> at their values at the beginning of the dataset (1999 for SAT and 200</w:t>
      </w:r>
      <w:r w:rsidR="00286EEA" w:rsidRPr="000A3708">
        <w:rPr>
          <w:rFonts w:asciiTheme="majorBidi" w:hAnsiTheme="majorBidi" w:cstheme="majorBidi"/>
        </w:rPr>
        <w:t>9</w:t>
      </w:r>
      <w:r w:rsidR="005F4599" w:rsidRPr="000A3708">
        <w:rPr>
          <w:rFonts w:asciiTheme="majorBidi" w:hAnsiTheme="majorBidi" w:cstheme="majorBidi"/>
        </w:rPr>
        <w:t xml:space="preserve"> for NACR)</w:t>
      </w:r>
      <w:r w:rsidR="00672CB1" w:rsidRPr="000A3708">
        <w:rPr>
          <w:rFonts w:asciiTheme="majorBidi" w:hAnsiTheme="majorBidi" w:cstheme="majorBidi"/>
        </w:rPr>
        <w:t xml:space="preserve">. </w:t>
      </w:r>
    </w:p>
    <w:p w14:paraId="146738DA" w14:textId="77777777" w:rsidR="00C82E13" w:rsidRDefault="00C82E13" w:rsidP="002145B6">
      <w:pPr>
        <w:spacing w:line="480" w:lineRule="auto"/>
        <w:outlineLvl w:val="0"/>
        <w:rPr>
          <w:rFonts w:asciiTheme="majorBidi" w:hAnsiTheme="majorBidi" w:cstheme="majorBidi"/>
          <w:b/>
          <w:bCs/>
        </w:rPr>
        <w:sectPr w:rsidR="00C82E13" w:rsidSect="00B36E76">
          <w:pgSz w:w="12240" w:h="15840"/>
          <w:pgMar w:top="1440" w:right="1440" w:bottom="1440" w:left="1440" w:header="720" w:footer="720" w:gutter="0"/>
          <w:cols w:space="720"/>
          <w:docGrid w:linePitch="360"/>
        </w:sectPr>
        <w:pPrChange w:id="261" w:author="Muhammad Omar Nawaz" w:date="2019-09-26T12:25:00Z">
          <w:pPr>
            <w:spacing w:line="480" w:lineRule="auto"/>
            <w:jc w:val="center"/>
            <w:outlineLvl w:val="0"/>
          </w:pPr>
        </w:pPrChange>
      </w:pPr>
    </w:p>
    <w:p w14:paraId="2BCC3501" w14:textId="18836125" w:rsidR="00672CB1" w:rsidRPr="000A3708" w:rsidRDefault="00730B3C" w:rsidP="00B36E76">
      <w:pPr>
        <w:spacing w:line="480" w:lineRule="auto"/>
        <w:outlineLvl w:val="0"/>
        <w:rPr>
          <w:rFonts w:asciiTheme="majorBidi" w:hAnsiTheme="majorBidi" w:cstheme="majorBidi"/>
          <w:b/>
          <w:bCs/>
        </w:rPr>
      </w:pPr>
      <w:r w:rsidRPr="000A3708">
        <w:rPr>
          <w:rFonts w:asciiTheme="majorBidi" w:hAnsiTheme="majorBidi" w:cstheme="majorBidi"/>
          <w:b/>
          <w:bCs/>
        </w:rPr>
        <w:lastRenderedPageBreak/>
        <w:t>RESULTS</w:t>
      </w:r>
    </w:p>
    <w:p w14:paraId="077859A8" w14:textId="2110C9B7" w:rsidR="00D437D2" w:rsidRPr="000A3708" w:rsidRDefault="0045392D" w:rsidP="00730B3C">
      <w:pPr>
        <w:spacing w:line="480" w:lineRule="auto"/>
        <w:outlineLvl w:val="0"/>
        <w:rPr>
          <w:rFonts w:asciiTheme="majorBidi" w:hAnsiTheme="majorBidi" w:cstheme="majorBidi"/>
          <w:b/>
          <w:bCs/>
        </w:rPr>
      </w:pPr>
      <w:r w:rsidRPr="000A3708">
        <w:rPr>
          <w:rFonts w:asciiTheme="majorBidi" w:hAnsiTheme="majorBidi" w:cstheme="majorBidi"/>
          <w:b/>
          <w:bCs/>
        </w:rPr>
        <w:t>Air Quality Trends</w:t>
      </w:r>
    </w:p>
    <w:p w14:paraId="2EDE134E" w14:textId="34F54450" w:rsidR="00D52D96" w:rsidRPr="002145B6" w:rsidRDefault="00143CC7" w:rsidP="00C5531F">
      <w:pPr>
        <w:spacing w:line="480" w:lineRule="auto"/>
        <w:ind w:firstLine="720"/>
        <w:rPr>
          <w:rFonts w:asciiTheme="majorBidi" w:hAnsiTheme="majorBidi" w:cstheme="majorBidi"/>
          <w:iCs/>
        </w:rPr>
      </w:pPr>
      <w:del w:id="262" w:author="Muhammad Omar Nawaz" w:date="2019-09-26T12:05:00Z">
        <w:r w:rsidRPr="000A3708" w:rsidDel="00CC0E30">
          <w:rPr>
            <w:rFonts w:asciiTheme="majorBidi" w:hAnsiTheme="majorBidi" w:cstheme="majorBidi"/>
          </w:rPr>
          <w:delText>B</w:delText>
        </w:r>
        <w:r w:rsidR="00AB217D" w:rsidRPr="000A3708" w:rsidDel="00CC0E30">
          <w:rPr>
            <w:rFonts w:asciiTheme="majorBidi" w:hAnsiTheme="majorBidi" w:cstheme="majorBidi"/>
          </w:rPr>
          <w:delText xml:space="preserve">oth </w:delText>
        </w:r>
      </w:del>
      <w:ins w:id="263" w:author="Muhammad Omar Nawaz" w:date="2019-09-26T12:05:00Z">
        <w:r w:rsidR="00CC0E30">
          <w:rPr>
            <w:rFonts w:asciiTheme="majorBidi" w:hAnsiTheme="majorBidi" w:cstheme="majorBidi"/>
          </w:rPr>
          <w:t xml:space="preserve">All three datasets of </w:t>
        </w:r>
      </w:ins>
      <w:r w:rsidR="00AB217D" w:rsidRPr="000A3708">
        <w:rPr>
          <w:rFonts w:asciiTheme="majorBidi" w:hAnsiTheme="majorBidi" w:cstheme="majorBidi"/>
        </w:rPr>
        <w:t>SAT</w:t>
      </w:r>
      <w:ins w:id="264" w:author="Muhammad Omar Nawaz" w:date="2019-09-26T12:05:00Z">
        <w:r w:rsidR="00CC0E30">
          <w:rPr>
            <w:rFonts w:asciiTheme="majorBidi" w:hAnsiTheme="majorBidi" w:cstheme="majorBidi"/>
          </w:rPr>
          <w:t>, BME and</w:t>
        </w:r>
      </w:ins>
      <w:del w:id="265" w:author="Muhammad Omar Nawaz" w:date="2019-09-26T12:05:00Z">
        <w:r w:rsidR="00AB217D" w:rsidRPr="000A3708" w:rsidDel="00CC0E30">
          <w:rPr>
            <w:rFonts w:asciiTheme="majorBidi" w:hAnsiTheme="majorBidi" w:cstheme="majorBidi"/>
          </w:rPr>
          <w:delText xml:space="preserve"> and</w:delText>
        </w:r>
      </w:del>
      <w:r w:rsidR="00AB217D" w:rsidRPr="000A3708">
        <w:rPr>
          <w:rFonts w:asciiTheme="majorBidi" w:hAnsiTheme="majorBidi" w:cstheme="majorBidi"/>
        </w:rPr>
        <w:t xml:space="preserve"> NACR concentrations indicate a decrease in annual average PM</w:t>
      </w:r>
      <w:r w:rsidR="00AB217D" w:rsidRPr="000A3708">
        <w:rPr>
          <w:rFonts w:asciiTheme="majorBidi" w:hAnsiTheme="majorBidi" w:cstheme="majorBidi"/>
          <w:vertAlign w:val="subscript"/>
        </w:rPr>
        <w:t>2.5</w:t>
      </w:r>
      <w:r w:rsidR="00AB217D" w:rsidRPr="000A3708">
        <w:rPr>
          <w:rFonts w:asciiTheme="majorBidi" w:hAnsiTheme="majorBidi" w:cstheme="majorBidi"/>
        </w:rPr>
        <w:t xml:space="preserve"> over their respective time spans</w:t>
      </w:r>
      <w:r w:rsidRPr="000A3708">
        <w:rPr>
          <w:rFonts w:asciiTheme="majorBidi" w:hAnsiTheme="majorBidi" w:cstheme="majorBidi"/>
        </w:rPr>
        <w:t xml:space="preserve"> (Figure 1)</w:t>
      </w:r>
      <w:r w:rsidR="00AB217D" w:rsidRPr="000A3708">
        <w:rPr>
          <w:rFonts w:asciiTheme="majorBidi" w:hAnsiTheme="majorBidi" w:cstheme="majorBidi"/>
        </w:rPr>
        <w:t>.</w:t>
      </w:r>
      <w:r w:rsidR="003A64B8" w:rsidRPr="000A3708">
        <w:rPr>
          <w:rFonts w:asciiTheme="majorBidi" w:hAnsiTheme="majorBidi" w:cstheme="majorBidi"/>
        </w:rPr>
        <w:t xml:space="preserve"> SAT</w:t>
      </w:r>
      <w:r w:rsidR="00CB7D72" w:rsidRPr="000A3708">
        <w:rPr>
          <w:rFonts w:asciiTheme="majorBidi" w:hAnsiTheme="majorBidi" w:cstheme="majorBidi"/>
        </w:rPr>
        <w:t xml:space="preserve"> </w:t>
      </w:r>
      <w:r w:rsidR="00877AA0" w:rsidRPr="000A3708">
        <w:rPr>
          <w:rFonts w:asciiTheme="majorBidi" w:hAnsiTheme="majorBidi" w:cstheme="majorBidi"/>
        </w:rPr>
        <w:t>annual average PM</w:t>
      </w:r>
      <w:r w:rsidR="00877AA0" w:rsidRPr="000A3708">
        <w:rPr>
          <w:rFonts w:asciiTheme="majorBidi" w:hAnsiTheme="majorBidi" w:cstheme="majorBidi"/>
          <w:vertAlign w:val="subscript"/>
        </w:rPr>
        <w:t>2.5</w:t>
      </w:r>
      <w:r w:rsidR="00E52AD2" w:rsidRPr="000A3708">
        <w:rPr>
          <w:rFonts w:asciiTheme="majorBidi" w:hAnsiTheme="majorBidi" w:cstheme="majorBidi"/>
        </w:rPr>
        <w:t xml:space="preserve">, averaged spatially </w:t>
      </w:r>
      <w:r w:rsidRPr="000A3708">
        <w:rPr>
          <w:rFonts w:asciiTheme="majorBidi" w:hAnsiTheme="majorBidi" w:cstheme="majorBidi"/>
        </w:rPr>
        <w:t xml:space="preserve">across </w:t>
      </w:r>
      <w:r w:rsidR="00E52AD2" w:rsidRPr="000A3708">
        <w:rPr>
          <w:rFonts w:asciiTheme="majorBidi" w:hAnsiTheme="majorBidi" w:cstheme="majorBidi"/>
        </w:rPr>
        <w:t>the US,</w:t>
      </w:r>
      <w:r w:rsidR="00B958FF" w:rsidRPr="000A3708">
        <w:rPr>
          <w:rFonts w:asciiTheme="majorBidi" w:hAnsiTheme="majorBidi" w:cstheme="majorBidi"/>
        </w:rPr>
        <w:t xml:space="preserve"> </w:t>
      </w:r>
      <w:r w:rsidR="008C1E4B" w:rsidRPr="000A3708">
        <w:rPr>
          <w:rFonts w:asciiTheme="majorBidi" w:hAnsiTheme="majorBidi" w:cstheme="majorBidi"/>
        </w:rPr>
        <w:t>decreased by 28.7% from 4.48</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w:t>
      </w:r>
      <w:r w:rsidR="00DA1BEB" w:rsidRPr="000A3708">
        <w:rPr>
          <w:rFonts w:asciiTheme="majorBidi" w:hAnsiTheme="majorBidi" w:cstheme="majorBidi"/>
        </w:rPr>
        <w:t>1999</w:t>
      </w:r>
      <w:r w:rsidR="008C1E4B" w:rsidRPr="000A3708">
        <w:rPr>
          <w:rFonts w:asciiTheme="majorBidi" w:hAnsiTheme="majorBidi" w:cstheme="majorBidi"/>
        </w:rPr>
        <w:t xml:space="preserve"> to 3.20</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201</w:t>
      </w:r>
      <w:r w:rsidR="00DA1BEB" w:rsidRPr="000A3708">
        <w:rPr>
          <w:rFonts w:asciiTheme="majorBidi" w:hAnsiTheme="majorBidi" w:cstheme="majorBidi"/>
        </w:rPr>
        <w:t>1</w:t>
      </w:r>
      <w:r w:rsidR="005F2E42" w:rsidRPr="000A3708">
        <w:rPr>
          <w:rFonts w:asciiTheme="majorBidi" w:hAnsiTheme="majorBidi" w:cstheme="majorBidi"/>
        </w:rPr>
        <w:t>.</w:t>
      </w:r>
      <w:r w:rsidR="00877AA0" w:rsidRPr="000A3708">
        <w:rPr>
          <w:rFonts w:asciiTheme="majorBidi" w:hAnsiTheme="majorBidi" w:cstheme="majorBidi"/>
        </w:rPr>
        <w:t xml:space="preserve"> In the same period</w:t>
      </w:r>
      <w:r w:rsidR="00E52AD2" w:rsidRPr="000A3708">
        <w:rPr>
          <w:rFonts w:asciiTheme="majorBidi" w:hAnsiTheme="majorBidi" w:cstheme="majorBidi"/>
        </w:rPr>
        <w:t>, the US</w:t>
      </w:r>
      <w:r w:rsidR="00877AA0" w:rsidRPr="000A3708">
        <w:rPr>
          <w:rFonts w:asciiTheme="majorBidi" w:hAnsiTheme="majorBidi" w:cstheme="majorBidi"/>
        </w:rPr>
        <w:t xml:space="preserve"> population-weighted average (PWA) annual PM</w:t>
      </w:r>
      <w:r w:rsidR="00877AA0" w:rsidRPr="000A3708">
        <w:rPr>
          <w:rFonts w:asciiTheme="majorBidi" w:hAnsiTheme="majorBidi" w:cstheme="majorBidi"/>
          <w:vertAlign w:val="subscript"/>
        </w:rPr>
        <w:t>2.5</w:t>
      </w:r>
      <w:r w:rsidR="00877AA0" w:rsidRPr="000A3708">
        <w:rPr>
          <w:rFonts w:asciiTheme="majorBidi" w:hAnsiTheme="majorBidi" w:cstheme="majorBidi"/>
        </w:rPr>
        <w:t xml:space="preserve"> </w:t>
      </w:r>
      <w:r w:rsidR="008C1E4B" w:rsidRPr="000A3708">
        <w:rPr>
          <w:rFonts w:asciiTheme="majorBidi" w:hAnsiTheme="majorBidi" w:cstheme="majorBidi"/>
        </w:rPr>
        <w:t>decreased by 26.5% from 10.6</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2009 </w:t>
      </w:r>
      <w:r w:rsidR="008C1E4B" w:rsidRPr="000A3708">
        <w:rPr>
          <w:rFonts w:asciiTheme="majorBidi" w:hAnsiTheme="majorBidi" w:cstheme="majorBidi"/>
        </w:rPr>
        <w:t>to 7.8</w:t>
      </w:r>
      <w:r w:rsidR="00877AA0" w:rsidRPr="000A3708">
        <w:rPr>
          <w:rFonts w:asciiTheme="majorBidi" w:hAnsiTheme="majorBidi" w:cstheme="majorBidi"/>
        </w:rPr>
        <w:t xml:space="preserve"> ug/m</w:t>
      </w:r>
      <w:r w:rsidR="00877AA0" w:rsidRPr="000A3708">
        <w:rPr>
          <w:rFonts w:asciiTheme="majorBidi" w:hAnsiTheme="majorBidi" w:cstheme="majorBidi"/>
          <w:vertAlign w:val="superscript"/>
        </w:rPr>
        <w:t>3</w:t>
      </w:r>
      <w:r w:rsidR="00E52AD2" w:rsidRPr="000A3708">
        <w:rPr>
          <w:rFonts w:asciiTheme="majorBidi" w:hAnsiTheme="majorBidi" w:cstheme="majorBidi"/>
        </w:rPr>
        <w:t xml:space="preserve"> i</w:t>
      </w:r>
      <w:r w:rsidR="00877AA0" w:rsidRPr="000A3708">
        <w:rPr>
          <w:rFonts w:asciiTheme="majorBidi" w:hAnsiTheme="majorBidi" w:cstheme="majorBidi"/>
        </w:rPr>
        <w:t>n 2015.</w:t>
      </w:r>
      <w:r w:rsidR="0027414A" w:rsidRPr="000A3708">
        <w:rPr>
          <w:rFonts w:asciiTheme="majorBidi" w:hAnsiTheme="majorBidi" w:cstheme="majorBidi"/>
        </w:rPr>
        <w:t xml:space="preserve"> </w:t>
      </w:r>
      <w:r w:rsidR="0010433B" w:rsidRPr="000A3708">
        <w:rPr>
          <w:rFonts w:asciiTheme="majorBidi" w:hAnsiTheme="majorBidi" w:cstheme="majorBidi"/>
        </w:rPr>
        <w:t>NACR</w:t>
      </w:r>
      <w:r w:rsidR="00E52AD2" w:rsidRPr="000A3708">
        <w:rPr>
          <w:rFonts w:asciiTheme="majorBidi" w:hAnsiTheme="majorBidi" w:cstheme="majorBidi"/>
        </w:rPr>
        <w:t xml:space="preserve"> </w:t>
      </w:r>
      <w:r w:rsidR="005246F5" w:rsidRPr="000A3708">
        <w:rPr>
          <w:rFonts w:asciiTheme="majorBidi" w:hAnsiTheme="majorBidi" w:cstheme="majorBidi"/>
        </w:rPr>
        <w:t>annual average PM</w:t>
      </w:r>
      <w:r w:rsidR="005246F5" w:rsidRPr="000A3708">
        <w:rPr>
          <w:rFonts w:asciiTheme="majorBidi" w:hAnsiTheme="majorBidi" w:cstheme="majorBidi"/>
          <w:vertAlign w:val="subscript"/>
        </w:rPr>
        <w:t>2.5</w:t>
      </w:r>
      <w:r w:rsidR="00CB7D72" w:rsidRPr="000A3708">
        <w:rPr>
          <w:rFonts w:asciiTheme="majorBidi" w:hAnsiTheme="majorBidi" w:cstheme="majorBidi"/>
        </w:rPr>
        <w:t xml:space="preserve"> </w:t>
      </w:r>
      <w:r w:rsidR="005246F5" w:rsidRPr="000A3708">
        <w:rPr>
          <w:rFonts w:asciiTheme="majorBidi" w:hAnsiTheme="majorBidi" w:cstheme="majorBidi"/>
        </w:rPr>
        <w:t>decreased by 28.7% from 4.77 ug/m</w:t>
      </w:r>
      <w:r w:rsidR="005246F5" w:rsidRPr="000A3708">
        <w:rPr>
          <w:rFonts w:asciiTheme="majorBidi" w:hAnsiTheme="majorBidi" w:cstheme="majorBidi"/>
          <w:vertAlign w:val="superscript"/>
        </w:rPr>
        <w:t>3</w:t>
      </w:r>
      <w:r w:rsidR="005246F5" w:rsidRPr="000A3708">
        <w:rPr>
          <w:rFonts w:asciiTheme="majorBidi" w:hAnsiTheme="majorBidi" w:cstheme="majorBidi"/>
        </w:rPr>
        <w:t xml:space="preserve"> in 2009 to 3.41 ug/m</w:t>
      </w:r>
      <w:r w:rsidR="005246F5" w:rsidRPr="000A3708">
        <w:rPr>
          <w:rFonts w:asciiTheme="majorBidi" w:hAnsiTheme="majorBidi" w:cstheme="majorBidi"/>
          <w:vertAlign w:val="superscript"/>
        </w:rPr>
        <w:t>3</w:t>
      </w:r>
      <w:r w:rsidR="005246F5" w:rsidRPr="000A3708">
        <w:rPr>
          <w:rFonts w:asciiTheme="majorBidi" w:hAnsiTheme="majorBidi" w:cstheme="majorBidi"/>
        </w:rPr>
        <w:t xml:space="preserve"> in 2015. In the same period, PWA annual PM</w:t>
      </w:r>
      <w:r w:rsidR="005246F5" w:rsidRPr="000A3708">
        <w:rPr>
          <w:rFonts w:asciiTheme="majorBidi" w:hAnsiTheme="majorBidi" w:cstheme="majorBidi"/>
          <w:vertAlign w:val="subscript"/>
        </w:rPr>
        <w:t>2.5</w:t>
      </w:r>
      <w:r w:rsidR="005246F5" w:rsidRPr="000A3708">
        <w:rPr>
          <w:rFonts w:asciiTheme="majorBidi" w:hAnsiTheme="majorBidi" w:cstheme="majorBidi"/>
        </w:rPr>
        <w:t xml:space="preserve"> decreased by </w:t>
      </w:r>
      <w:r w:rsidR="00877AA0" w:rsidRPr="000A3708">
        <w:rPr>
          <w:rFonts w:asciiTheme="majorBidi" w:hAnsiTheme="majorBidi" w:cstheme="majorBidi"/>
        </w:rPr>
        <w:t>28.7% from 12.3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2009 to 8.8 ug/m</w:t>
      </w:r>
      <w:r w:rsidR="00877AA0" w:rsidRPr="000A3708">
        <w:rPr>
          <w:rFonts w:asciiTheme="majorBidi" w:hAnsiTheme="majorBidi" w:cstheme="majorBidi"/>
          <w:vertAlign w:val="superscript"/>
        </w:rPr>
        <w:t>3</w:t>
      </w:r>
      <w:r w:rsidR="00877AA0" w:rsidRPr="000A3708">
        <w:rPr>
          <w:rFonts w:asciiTheme="majorBidi" w:hAnsiTheme="majorBidi" w:cstheme="majorBidi"/>
        </w:rPr>
        <w:t xml:space="preserve"> in 201</w:t>
      </w:r>
      <w:r w:rsidR="00A23922" w:rsidRPr="000A3708">
        <w:rPr>
          <w:rFonts w:asciiTheme="majorBidi" w:hAnsiTheme="majorBidi" w:cstheme="majorBidi"/>
        </w:rPr>
        <w:t>5.</w:t>
      </w:r>
      <w:ins w:id="266" w:author="Muhammad Omar Nawaz" w:date="2019-09-26T12:26:00Z">
        <w:r w:rsidR="002145B6">
          <w:rPr>
            <w:rFonts w:asciiTheme="majorBidi" w:hAnsiTheme="majorBidi" w:cstheme="majorBidi"/>
          </w:rPr>
          <w:t xml:space="preserve"> BME annual average </w:t>
        </w:r>
      </w:ins>
      <w:ins w:id="267" w:author="Muhammad Omar Nawaz" w:date="2019-09-26T12:27:00Z">
        <w:r w:rsidR="002145B6">
          <w:rPr>
            <w:rFonts w:asciiTheme="majorBidi" w:hAnsiTheme="majorBidi" w:cstheme="majorBidi"/>
          </w:rPr>
          <w:t>PM</w:t>
        </w:r>
        <w:r w:rsidR="002145B6">
          <w:rPr>
            <w:rFonts w:asciiTheme="majorBidi" w:hAnsiTheme="majorBidi" w:cstheme="majorBidi"/>
            <w:vertAlign w:val="subscript"/>
          </w:rPr>
          <w:t>2.5</w:t>
        </w:r>
        <w:r w:rsidR="002145B6">
          <w:rPr>
            <w:rFonts w:asciiTheme="majorBidi" w:hAnsiTheme="majorBidi" w:cstheme="majorBidi"/>
          </w:rPr>
          <w:t xml:space="preserve"> decreased by </w:t>
        </w:r>
      </w:ins>
      <w:ins w:id="268" w:author="Muhammad Omar Nawaz" w:date="2019-09-26T12:28:00Z">
        <w:r w:rsidR="002145B6">
          <w:rPr>
            <w:rFonts w:asciiTheme="majorBidi" w:hAnsiTheme="majorBidi" w:cstheme="majorBidi"/>
          </w:rPr>
          <w:t>40.3% from 11.0 ug/m</w:t>
        </w:r>
        <w:r w:rsidR="002145B6">
          <w:rPr>
            <w:rFonts w:asciiTheme="majorBidi" w:hAnsiTheme="majorBidi" w:cstheme="majorBidi"/>
            <w:i/>
            <w:vertAlign w:val="superscript"/>
          </w:rPr>
          <w:t>3</w:t>
        </w:r>
        <w:r w:rsidR="002145B6">
          <w:rPr>
            <w:rFonts w:asciiTheme="majorBidi" w:hAnsiTheme="majorBidi" w:cstheme="majorBidi"/>
            <w:i/>
          </w:rPr>
          <w:t xml:space="preserve"> </w:t>
        </w:r>
        <w:r w:rsidR="002145B6">
          <w:rPr>
            <w:rFonts w:asciiTheme="majorBidi" w:hAnsiTheme="majorBidi" w:cstheme="majorBidi"/>
            <w:iCs/>
          </w:rPr>
          <w:t>in 1999 to 6.6 ug/m</w:t>
        </w:r>
        <w:r w:rsidR="002145B6">
          <w:rPr>
            <w:rFonts w:asciiTheme="majorBidi" w:hAnsiTheme="majorBidi" w:cstheme="majorBidi"/>
            <w:iCs/>
            <w:vertAlign w:val="superscript"/>
          </w:rPr>
          <w:t>3</w:t>
        </w:r>
        <w:r w:rsidR="002145B6">
          <w:rPr>
            <w:rFonts w:asciiTheme="majorBidi" w:hAnsiTheme="majorBidi" w:cstheme="majorBidi"/>
            <w:iCs/>
          </w:rPr>
          <w:t xml:space="preserve"> in 201</w:t>
        </w:r>
      </w:ins>
      <w:ins w:id="269" w:author="Muhammad Omar Nawaz" w:date="2019-09-26T12:29:00Z">
        <w:r w:rsidR="002145B6">
          <w:rPr>
            <w:rFonts w:asciiTheme="majorBidi" w:hAnsiTheme="majorBidi" w:cstheme="majorBidi"/>
            <w:iCs/>
          </w:rPr>
          <w:t>6</w:t>
        </w:r>
      </w:ins>
      <w:ins w:id="270" w:author="Muhammad Omar Nawaz" w:date="2019-09-26T12:28:00Z">
        <w:r w:rsidR="002145B6">
          <w:rPr>
            <w:rFonts w:asciiTheme="majorBidi" w:hAnsiTheme="majorBidi" w:cstheme="majorBidi"/>
            <w:iCs/>
          </w:rPr>
          <w:t xml:space="preserve">. </w:t>
        </w:r>
      </w:ins>
      <w:ins w:id="271" w:author="Muhammad Omar Nawaz" w:date="2019-09-26T12:29:00Z">
        <w:r w:rsidR="002145B6">
          <w:rPr>
            <w:rFonts w:asciiTheme="majorBidi" w:hAnsiTheme="majorBidi" w:cstheme="majorBidi"/>
            <w:iCs/>
          </w:rPr>
          <w:t>In the same period, PWA annual PM</w:t>
        </w:r>
        <w:r w:rsidR="002145B6">
          <w:rPr>
            <w:rFonts w:asciiTheme="majorBidi" w:hAnsiTheme="majorBidi" w:cstheme="majorBidi"/>
            <w:iCs/>
            <w:vertAlign w:val="subscript"/>
          </w:rPr>
          <w:t>2.5</w:t>
        </w:r>
        <w:r w:rsidR="002145B6">
          <w:rPr>
            <w:rFonts w:asciiTheme="majorBidi" w:hAnsiTheme="majorBidi" w:cstheme="majorBidi"/>
            <w:iCs/>
          </w:rPr>
          <w:t xml:space="preserve"> decreas</w:t>
        </w:r>
      </w:ins>
      <w:ins w:id="272" w:author="Muhammad Omar Nawaz" w:date="2019-09-26T12:30:00Z">
        <w:r w:rsidR="002145B6">
          <w:rPr>
            <w:rFonts w:asciiTheme="majorBidi" w:hAnsiTheme="majorBidi" w:cstheme="majorBidi"/>
            <w:iCs/>
          </w:rPr>
          <w:t>ed by 44.5% from 13.7 ug/m</w:t>
        </w:r>
        <w:r w:rsidR="002145B6">
          <w:rPr>
            <w:rFonts w:asciiTheme="majorBidi" w:hAnsiTheme="majorBidi" w:cstheme="majorBidi"/>
            <w:iCs/>
            <w:vertAlign w:val="superscript"/>
          </w:rPr>
          <w:t>3</w:t>
        </w:r>
        <w:r w:rsidR="002145B6">
          <w:rPr>
            <w:rFonts w:asciiTheme="majorBidi" w:hAnsiTheme="majorBidi" w:cstheme="majorBidi"/>
            <w:iCs/>
          </w:rPr>
          <w:t xml:space="preserve"> in 1999 to 7.6 ug/m</w:t>
        </w:r>
        <w:r w:rsidR="002145B6">
          <w:rPr>
            <w:rFonts w:asciiTheme="majorBidi" w:hAnsiTheme="majorBidi" w:cstheme="majorBidi"/>
            <w:iCs/>
            <w:vertAlign w:val="superscript"/>
          </w:rPr>
          <w:t>3</w:t>
        </w:r>
        <w:r w:rsidR="002145B6">
          <w:rPr>
            <w:rFonts w:asciiTheme="majorBidi" w:hAnsiTheme="majorBidi" w:cstheme="majorBidi"/>
            <w:iCs/>
          </w:rPr>
          <w:t xml:space="preserve"> in 2016. </w:t>
        </w:r>
      </w:ins>
    </w:p>
    <w:p w14:paraId="58A8E672" w14:textId="77777777" w:rsidR="004D159A" w:rsidRPr="000A3708" w:rsidRDefault="004D159A" w:rsidP="0027414A">
      <w:pPr>
        <w:keepNext/>
        <w:spacing w:before="240" w:line="480" w:lineRule="auto"/>
        <w:jc w:val="center"/>
        <w:rPr>
          <w:rFonts w:asciiTheme="majorBidi" w:hAnsiTheme="majorBidi" w:cstheme="majorBidi"/>
        </w:rPr>
      </w:pPr>
      <w:r w:rsidRPr="000A3708">
        <w:rPr>
          <w:rFonts w:asciiTheme="majorBidi" w:hAnsiTheme="majorBidi" w:cstheme="majorBidi"/>
          <w:noProof/>
        </w:rPr>
        <w:drawing>
          <wp:inline distT="0" distB="0" distL="0" distR="0" wp14:anchorId="4FB56E75" wp14:editId="246D0083">
            <wp:extent cx="4640013" cy="324849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MConc.png"/>
                    <pic:cNvPicPr/>
                  </pic:nvPicPr>
                  <pic:blipFill rotWithShape="1">
                    <a:blip r:embed="rId11">
                      <a:extLst>
                        <a:ext uri="{28A0092B-C50C-407E-A947-70E740481C1C}">
                          <a14:useLocalDpi xmlns:a14="http://schemas.microsoft.com/office/drawing/2010/main" val="0"/>
                        </a:ext>
                      </a:extLst>
                    </a:blip>
                    <a:srcRect l="5969" t="5287" r="6747"/>
                    <a:stretch/>
                  </pic:blipFill>
                  <pic:spPr bwMode="auto">
                    <a:xfrm>
                      <a:off x="0" y="0"/>
                      <a:ext cx="4641177" cy="3249311"/>
                    </a:xfrm>
                    <a:prstGeom prst="rect">
                      <a:avLst/>
                    </a:prstGeom>
                    <a:ln>
                      <a:noFill/>
                    </a:ln>
                    <a:extLst>
                      <a:ext uri="{53640926-AAD7-44D8-BBD7-CCE9431645EC}">
                        <a14:shadowObscured xmlns:a14="http://schemas.microsoft.com/office/drawing/2010/main"/>
                      </a:ext>
                    </a:extLst>
                  </pic:spPr>
                </pic:pic>
              </a:graphicData>
            </a:graphic>
          </wp:inline>
        </w:drawing>
      </w:r>
    </w:p>
    <w:p w14:paraId="50047802" w14:textId="02EBF66C" w:rsidR="004D159A" w:rsidRPr="002E05AF" w:rsidRDefault="004D159A" w:rsidP="0095449E">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w:t>
      </w:r>
      <w:r w:rsidRPr="002E05AF">
        <w:rPr>
          <w:rFonts w:asciiTheme="majorBidi" w:hAnsiTheme="majorBidi" w:cstheme="majorBidi"/>
          <w:color w:val="000000" w:themeColor="text1"/>
          <w:sz w:val="24"/>
          <w:szCs w:val="24"/>
        </w:rPr>
        <w:t xml:space="preserve"> US annual average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concentration</w:t>
      </w:r>
      <w:r w:rsidR="00730B3C"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temporal</w:t>
      </w:r>
      <w:r w:rsidRPr="002E05AF">
        <w:rPr>
          <w:rFonts w:asciiTheme="majorBidi" w:hAnsiTheme="majorBidi" w:cstheme="majorBidi"/>
          <w:color w:val="000000" w:themeColor="text1"/>
          <w:sz w:val="24"/>
          <w:szCs w:val="24"/>
        </w:rPr>
        <w:t xml:space="preserve"> trends for </w:t>
      </w:r>
      <w:r w:rsidR="0095449E" w:rsidRPr="002E05AF">
        <w:rPr>
          <w:rFonts w:asciiTheme="majorBidi" w:hAnsiTheme="majorBidi" w:cstheme="majorBidi"/>
          <w:color w:val="000000" w:themeColor="text1"/>
          <w:sz w:val="24"/>
          <w:szCs w:val="24"/>
        </w:rPr>
        <w:t>SAT and NACR:</w:t>
      </w:r>
      <w:r w:rsidRPr="002E05AF">
        <w:rPr>
          <w:rFonts w:asciiTheme="majorBidi" w:hAnsiTheme="majorBidi" w:cstheme="majorBidi"/>
          <w:color w:val="000000" w:themeColor="text1"/>
          <w:sz w:val="24"/>
          <w:szCs w:val="24"/>
        </w:rPr>
        <w:t xml:space="preserve"> </w:t>
      </w:r>
      <w:r w:rsidR="008E723C" w:rsidRPr="002E05AF">
        <w:rPr>
          <w:rFonts w:asciiTheme="majorBidi" w:hAnsiTheme="majorBidi" w:cstheme="majorBidi"/>
          <w:color w:val="000000" w:themeColor="text1"/>
          <w:sz w:val="24"/>
          <w:szCs w:val="24"/>
        </w:rPr>
        <w:t xml:space="preserve">the </w:t>
      </w:r>
      <w:r w:rsidRPr="002E05AF">
        <w:rPr>
          <w:rFonts w:asciiTheme="majorBidi" w:hAnsiTheme="majorBidi" w:cstheme="majorBidi"/>
          <w:color w:val="000000" w:themeColor="text1"/>
          <w:sz w:val="24"/>
          <w:szCs w:val="24"/>
        </w:rPr>
        <w:t>simple area-weighted average over the CONUS and the population-weighted average</w:t>
      </w:r>
      <w:r w:rsidR="00A23922" w:rsidRPr="002E05AF">
        <w:rPr>
          <w:rFonts w:asciiTheme="majorBidi" w:hAnsiTheme="majorBidi" w:cstheme="majorBidi"/>
          <w:color w:val="000000" w:themeColor="text1"/>
          <w:sz w:val="24"/>
          <w:szCs w:val="24"/>
        </w:rPr>
        <w:t xml:space="preserve"> (PW</w:t>
      </w:r>
      <w:del w:id="273" w:author="Muhammad Omar Nawaz" w:date="2019-09-26T12:24:00Z">
        <w:r w:rsidR="00A23922" w:rsidRPr="002E05AF" w:rsidDel="002145B6">
          <w:rPr>
            <w:rFonts w:asciiTheme="majorBidi" w:hAnsiTheme="majorBidi" w:cstheme="majorBidi"/>
            <w:color w:val="000000" w:themeColor="text1"/>
            <w:sz w:val="24"/>
            <w:szCs w:val="24"/>
          </w:rPr>
          <w:delText>A</w:delText>
        </w:r>
      </w:del>
      <w:r w:rsidR="00A23922" w:rsidRPr="002E05AF">
        <w:rPr>
          <w:rFonts w:asciiTheme="majorBidi" w:hAnsiTheme="majorBidi" w:cstheme="majorBidi"/>
          <w:color w:val="000000" w:themeColor="text1"/>
          <w:sz w:val="24"/>
          <w:szCs w:val="24"/>
        </w:rPr>
        <w:t>)</w:t>
      </w:r>
    </w:p>
    <w:p w14:paraId="2C605A81" w14:textId="6D1C4566" w:rsidR="00C82E13" w:rsidRDefault="00C82E13" w:rsidP="00AC4E9B">
      <w:pPr>
        <w:keepNext/>
        <w:rPr>
          <w:rFonts w:asciiTheme="majorBidi" w:hAnsiTheme="majorBidi" w:cstheme="majorBidi"/>
        </w:rPr>
        <w:sectPr w:rsidR="00C82E13" w:rsidSect="00B36E76">
          <w:pgSz w:w="12240" w:h="15840"/>
          <w:pgMar w:top="1440" w:right="1440" w:bottom="1440" w:left="1440" w:header="720" w:footer="720" w:gutter="0"/>
          <w:cols w:space="720"/>
          <w:docGrid w:linePitch="360"/>
        </w:sectPr>
      </w:pPr>
    </w:p>
    <w:p w14:paraId="21E2ECF3" w14:textId="7C3A37EC" w:rsidR="00B844E9" w:rsidRDefault="00C82E13" w:rsidP="00AC4E9B">
      <w:pPr>
        <w:keepNext/>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701248" behindDoc="0" locked="0" layoutInCell="1" allowOverlap="1" wp14:anchorId="402F0BCE" wp14:editId="7462FF88">
                <wp:simplePos x="0" y="0"/>
                <wp:positionH relativeFrom="column">
                  <wp:posOffset>5341942</wp:posOffset>
                </wp:positionH>
                <wp:positionV relativeFrom="paragraph">
                  <wp:posOffset>2540</wp:posOffset>
                </wp:positionV>
                <wp:extent cx="902335" cy="3088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1ADB00" w14:textId="04916711" w:rsidR="00DB46B9" w:rsidRDefault="00DB46B9">
                            <w:r>
                              <w:rPr>
                                <w:noProof/>
                              </w:rPr>
                              <w:drawing>
                                <wp:inline distT="0" distB="0" distL="0" distR="0" wp14:anchorId="592BA747" wp14:editId="2773DF8D">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F0BCE" id="_x0000_t202" coordsize="21600,21600" o:spt="202" path="m,l,21600r21600,l21600,xe">
                <v:stroke joinstyle="miter"/>
                <v:path gradientshapeok="t" o:connecttype="rect"/>
              </v:shapetype>
              <v:shape id="Text Box 4" o:spid="_x0000_s1026" type="#_x0000_t202" style="position:absolute;margin-left:420.65pt;margin-top:.2pt;width:71.05pt;height:24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" filled="f" stroked="f">
                <v:textbox>
                  <w:txbxContent>
                    <w:p w14:paraId="001ADB00" w14:textId="04916711" w:rsidR="00DB46B9" w:rsidRDefault="00DB46B9">
                      <w:r>
                        <w:rPr>
                          <w:noProof/>
                        </w:rPr>
                        <w:drawing>
                          <wp:inline distT="0" distB="0" distL="0" distR="0" wp14:anchorId="592BA747" wp14:editId="2773DF8D">
                            <wp:extent cx="700176" cy="3160607"/>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774616" cy="349663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34079BB" w14:textId="7B2CAEC8" w:rsidR="00E25CA6" w:rsidRPr="000A3708" w:rsidRDefault="00B844E9" w:rsidP="00AC4E9B">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65408" behindDoc="0" locked="0" layoutInCell="1" allowOverlap="1" wp14:anchorId="43A71ED7" wp14:editId="627CBF42">
                <wp:simplePos x="0" y="0"/>
                <wp:positionH relativeFrom="column">
                  <wp:posOffset>2602442</wp:posOffset>
                </wp:positionH>
                <wp:positionV relativeFrom="paragraph">
                  <wp:posOffset>86995</wp:posOffset>
                </wp:positionV>
                <wp:extent cx="307340" cy="347980"/>
                <wp:effectExtent l="0" t="0" r="0" b="7620"/>
                <wp:wrapNone/>
                <wp:docPr id="46" name="Text Box 4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650046" w14:textId="54FFD979" w:rsidR="00DB46B9" w:rsidRPr="003E5DC2" w:rsidRDefault="00DB46B9" w:rsidP="003E5DC2">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1ED7" id="Text Box 46" o:spid="_x0000_s1027" type="#_x0000_t202" style="position:absolute;margin-left:204.9pt;margin-top:6.85pt;width:24.2pt;height:2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" filled="f" stroked="f">
                <v:textbox>
                  <w:txbxContent>
                    <w:p w14:paraId="07650046" w14:textId="54FFD979" w:rsidR="00DB46B9" w:rsidRPr="003E5DC2" w:rsidRDefault="00DB46B9" w:rsidP="003E5DC2">
                      <w:pPr>
                        <w:rPr>
                          <w:sz w:val="48"/>
                          <w:szCs w:val="48"/>
                        </w:rPr>
                      </w:pPr>
                      <w:r>
                        <w:rPr>
                          <w:sz w:val="36"/>
                          <w:szCs w:val="36"/>
                        </w:rPr>
                        <w:t>D</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59264" behindDoc="0" locked="0" layoutInCell="1" allowOverlap="1" wp14:anchorId="1CF63D63" wp14:editId="2CDE26DD">
                <wp:simplePos x="0" y="0"/>
                <wp:positionH relativeFrom="column">
                  <wp:posOffset>10274</wp:posOffset>
                </wp:positionH>
                <wp:positionV relativeFrom="paragraph">
                  <wp:posOffset>126971</wp:posOffset>
                </wp:positionV>
                <wp:extent cx="307861" cy="348009"/>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6ECF40" w14:textId="2E13FFE0" w:rsidR="00DB46B9" w:rsidRPr="003E5DC2" w:rsidRDefault="00DB46B9">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63D63" id="Text Box 40" o:spid="_x0000_s1028" type="#_x0000_t202" style="position:absolute;margin-left:.8pt;margin-top:10pt;width:24.25pt;height:2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" filled="f" stroked="f">
                <v:textbox>
                  <w:txbxContent>
                    <w:p w14:paraId="156ECF40" w14:textId="2E13FFE0" w:rsidR="00DB46B9" w:rsidRPr="003E5DC2" w:rsidRDefault="00DB46B9">
                      <w:pPr>
                        <w:rPr>
                          <w:sz w:val="48"/>
                          <w:szCs w:val="48"/>
                        </w:rPr>
                      </w:pPr>
                      <w:r w:rsidRPr="003E5DC2">
                        <w:rPr>
                          <w:sz w:val="36"/>
                          <w:szCs w:val="36"/>
                        </w:rPr>
                        <w:t>A</w:t>
                      </w:r>
                    </w:p>
                  </w:txbxContent>
                </v:textbox>
              </v:shape>
            </w:pict>
          </mc:Fallback>
        </mc:AlternateContent>
      </w:r>
      <w:r w:rsidR="00CB26CC" w:rsidRPr="000A3708">
        <w:rPr>
          <w:rFonts w:asciiTheme="majorBidi" w:hAnsiTheme="majorBidi" w:cstheme="majorBidi"/>
          <w:noProof/>
        </w:rPr>
        <w:drawing>
          <wp:inline distT="0" distB="0" distL="0" distR="0" wp14:anchorId="4E07F43D" wp14:editId="4806E974">
            <wp:extent cx="2550942" cy="1554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13">
                      <a:extLst>
                        <a:ext uri="{28A0092B-C50C-407E-A947-70E740481C1C}">
                          <a14:useLocalDpi xmlns:a14="http://schemas.microsoft.com/office/drawing/2010/main" val="0"/>
                        </a:ext>
                      </a:extLst>
                    </a:blip>
                    <a:srcRect l="16881" t="12873" r="19296" b="1733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2CAEBFF4" wp14:editId="2A8753FC">
            <wp:extent cx="2550942" cy="1554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CR09Conc.png"/>
                    <pic:cNvPicPr/>
                  </pic:nvPicPr>
                  <pic:blipFill rotWithShape="1">
                    <a:blip r:embed="rId14">
                      <a:extLst>
                        <a:ext uri="{28A0092B-C50C-407E-A947-70E740481C1C}">
                          <a14:useLocalDpi xmlns:a14="http://schemas.microsoft.com/office/drawing/2010/main" val="0"/>
                        </a:ext>
                      </a:extLst>
                    </a:blip>
                    <a:srcRect l="16354" t="12485" r="19229" b="16641"/>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p>
    <w:p w14:paraId="7FD460C4" w14:textId="50F8143F" w:rsidR="007B67F0" w:rsidRPr="000A3708" w:rsidRDefault="00B844E9" w:rsidP="007B67F0">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703296" behindDoc="0" locked="0" layoutInCell="1" allowOverlap="1" wp14:anchorId="4FA0F0F8" wp14:editId="560F5247">
                <wp:simplePos x="0" y="0"/>
                <wp:positionH relativeFrom="column">
                  <wp:posOffset>5416762</wp:posOffset>
                </wp:positionH>
                <wp:positionV relativeFrom="paragraph">
                  <wp:posOffset>1249045</wp:posOffset>
                </wp:positionV>
                <wp:extent cx="612140" cy="19367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72B82F" w14:textId="646250BC" w:rsidR="00DB46B9" w:rsidRDefault="00DB46B9" w:rsidP="00AC4E9B">
                            <w:pPr>
                              <w:jc w:val="center"/>
                            </w:pPr>
                            <w:r>
                              <w:rPr>
                                <w:noProof/>
                              </w:rPr>
                              <w:drawing>
                                <wp:inline distT="0" distB="0" distL="0" distR="0" wp14:anchorId="2AC0159D" wp14:editId="7422A853">
                                  <wp:extent cx="412547" cy="18800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0F0F8" id="Text Box 18" o:spid="_x0000_s1029" type="#_x0000_t202" style="position:absolute;margin-left:426.5pt;margin-top:98.35pt;width:48.2pt;height:15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" filled="f" stroked="f">
                <v:textbox>
                  <w:txbxContent>
                    <w:p w14:paraId="6E72B82F" w14:textId="646250BC" w:rsidR="00DB46B9" w:rsidRDefault="00DB46B9" w:rsidP="00AC4E9B">
                      <w:pPr>
                        <w:jc w:val="center"/>
                      </w:pPr>
                      <w:r>
                        <w:rPr>
                          <w:noProof/>
                        </w:rPr>
                        <w:drawing>
                          <wp:inline distT="0" distB="0" distL="0" distR="0" wp14:anchorId="2AC0159D" wp14:editId="7422A853">
                            <wp:extent cx="412547" cy="18800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30175" cy="19603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noProof/>
        </w:rPr>
        <mc:AlternateContent>
          <mc:Choice Requires="wps">
            <w:drawing>
              <wp:anchor distT="0" distB="0" distL="114300" distR="114300" simplePos="0" relativeHeight="251667456" behindDoc="0" locked="0" layoutInCell="1" allowOverlap="1" wp14:anchorId="78765C73" wp14:editId="7FEBBA74">
                <wp:simplePos x="0" y="0"/>
                <wp:positionH relativeFrom="column">
                  <wp:posOffset>2602442</wp:posOffset>
                </wp:positionH>
                <wp:positionV relativeFrom="paragraph">
                  <wp:posOffset>43180</wp:posOffset>
                </wp:positionV>
                <wp:extent cx="307340" cy="347980"/>
                <wp:effectExtent l="0" t="0" r="0" b="7620"/>
                <wp:wrapNone/>
                <wp:docPr id="47" name="Text Box 4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46DB82" w14:textId="139A3993" w:rsidR="00DB46B9" w:rsidRPr="003E5DC2" w:rsidRDefault="00DB46B9" w:rsidP="003E5DC2">
                            <w:pPr>
                              <w:rPr>
                                <w:sz w:val="48"/>
                                <w:szCs w:val="48"/>
                              </w:rPr>
                            </w:pPr>
                            <w:r>
                              <w:rPr>
                                <w:sz w:val="36"/>
                                <w:szCs w:val="3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65C73" id="Text Box 47" o:spid="_x0000_s1030" type="#_x0000_t202" style="position:absolute;margin-left:204.9pt;margin-top:3.4pt;width:24.2pt;height:27.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" filled="f" stroked="f">
                <v:textbox>
                  <w:txbxContent>
                    <w:p w14:paraId="7646DB82" w14:textId="139A3993" w:rsidR="00DB46B9" w:rsidRPr="003E5DC2" w:rsidRDefault="00DB46B9" w:rsidP="003E5DC2">
                      <w:pPr>
                        <w:rPr>
                          <w:sz w:val="48"/>
                          <w:szCs w:val="48"/>
                        </w:rPr>
                      </w:pPr>
                      <w:r>
                        <w:rPr>
                          <w:sz w:val="36"/>
                          <w:szCs w:val="36"/>
                        </w:rPr>
                        <w:t>E</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61312" behindDoc="0" locked="0" layoutInCell="1" allowOverlap="1" wp14:anchorId="21C1464F" wp14:editId="5D0287D4">
                <wp:simplePos x="0" y="0"/>
                <wp:positionH relativeFrom="column">
                  <wp:posOffset>13335</wp:posOffset>
                </wp:positionH>
                <wp:positionV relativeFrom="paragraph">
                  <wp:posOffset>89663</wp:posOffset>
                </wp:positionV>
                <wp:extent cx="307861" cy="348009"/>
                <wp:effectExtent l="0" t="0" r="0" b="7620"/>
                <wp:wrapNone/>
                <wp:docPr id="41" name="Text Box 41"/>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FC9758" w14:textId="3C40D166" w:rsidR="00DB46B9" w:rsidRPr="003E5DC2" w:rsidRDefault="00DB46B9" w:rsidP="003E5DC2">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1464F" id="Text Box 41" o:spid="_x0000_s1031" type="#_x0000_t202" style="position:absolute;margin-left:1.05pt;margin-top:7.05pt;width:24.25pt;height: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" filled="f" stroked="f">
                <v:textbox>
                  <w:txbxContent>
                    <w:p w14:paraId="5BFC9758" w14:textId="3C40D166" w:rsidR="00DB46B9" w:rsidRPr="003E5DC2" w:rsidRDefault="00DB46B9" w:rsidP="003E5DC2">
                      <w:pPr>
                        <w:rPr>
                          <w:sz w:val="48"/>
                          <w:szCs w:val="48"/>
                        </w:rPr>
                      </w:pPr>
                      <w:r>
                        <w:rPr>
                          <w:sz w:val="36"/>
                          <w:szCs w:val="36"/>
                        </w:rPr>
                        <w:t>B</w:t>
                      </w:r>
                    </w:p>
                  </w:txbxContent>
                </v:textbox>
              </v:shape>
            </w:pict>
          </mc:Fallback>
        </mc:AlternateContent>
      </w:r>
      <w:r w:rsidR="007B67F0" w:rsidRPr="000A3708">
        <w:rPr>
          <w:rFonts w:asciiTheme="majorBidi" w:hAnsiTheme="majorBidi" w:cstheme="majorBidi"/>
          <w:noProof/>
        </w:rPr>
        <w:drawing>
          <wp:inline distT="0" distB="0" distL="0" distR="0" wp14:anchorId="014E2A5C" wp14:editId="450F1A02">
            <wp:extent cx="2550942" cy="1554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16">
                      <a:extLst>
                        <a:ext uri="{28A0092B-C50C-407E-A947-70E740481C1C}">
                          <a14:useLocalDpi xmlns:a14="http://schemas.microsoft.com/office/drawing/2010/main" val="0"/>
                        </a:ext>
                      </a:extLst>
                    </a:blip>
                    <a:srcRect l="17835" t="11777" r="19719" b="17190"/>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0B0995FC" wp14:editId="073E15D8">
            <wp:extent cx="2550942" cy="15544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16422" t="9934" r="19532" b="10278"/>
                    <a:stretch/>
                  </pic:blipFill>
                  <pic:spPr bwMode="auto">
                    <a:xfrm>
                      <a:off x="0" y="0"/>
                      <a:ext cx="2550942" cy="1554480"/>
                    </a:xfrm>
                    <a:prstGeom prst="rect">
                      <a:avLst/>
                    </a:prstGeom>
                    <a:ln>
                      <a:noFill/>
                    </a:ln>
                    <a:extLst>
                      <a:ext uri="{53640926-AAD7-44D8-BBD7-CCE9431645EC}">
                        <a14:shadowObscured xmlns:a14="http://schemas.microsoft.com/office/drawing/2010/main"/>
                      </a:ext>
                    </a:extLst>
                  </pic:spPr>
                </pic:pic>
              </a:graphicData>
            </a:graphic>
          </wp:inline>
        </w:drawing>
      </w:r>
    </w:p>
    <w:p w14:paraId="3F7E518C" w14:textId="35F1DB0C" w:rsidR="007B67F0" w:rsidRPr="000A3708" w:rsidRDefault="00A23922" w:rsidP="007B67F0">
      <w:pPr>
        <w:keepNext/>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69504" behindDoc="0" locked="0" layoutInCell="1" allowOverlap="1" wp14:anchorId="32134A76" wp14:editId="28CFF482">
                <wp:simplePos x="0" y="0"/>
                <wp:positionH relativeFrom="column">
                  <wp:posOffset>2680758</wp:posOffset>
                </wp:positionH>
                <wp:positionV relativeFrom="paragraph">
                  <wp:posOffset>53975</wp:posOffset>
                </wp:positionV>
                <wp:extent cx="307340" cy="3479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9F66D0" w14:textId="7361F287" w:rsidR="00DB46B9" w:rsidRPr="003E5DC2" w:rsidRDefault="00DB46B9" w:rsidP="003E5DC2">
                            <w:pPr>
                              <w:rPr>
                                <w:sz w:val="48"/>
                                <w:szCs w:val="48"/>
                              </w:rPr>
                            </w:pPr>
                            <w:r>
                              <w:rPr>
                                <w:sz w:val="36"/>
                                <w:szCs w:val="36"/>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4A76" id="Text Box 48" o:spid="_x0000_s1032" type="#_x0000_t202" style="position:absolute;margin-left:211.1pt;margin-top:4.25pt;width:24.2pt;height:2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" filled="f" stroked="f">
                <v:textbox>
                  <w:txbxContent>
                    <w:p w14:paraId="1E9F66D0" w14:textId="7361F287" w:rsidR="00DB46B9" w:rsidRPr="003E5DC2" w:rsidRDefault="00DB46B9" w:rsidP="003E5DC2">
                      <w:pPr>
                        <w:rPr>
                          <w:sz w:val="48"/>
                          <w:szCs w:val="48"/>
                        </w:rPr>
                      </w:pPr>
                      <w:r>
                        <w:rPr>
                          <w:sz w:val="36"/>
                          <w:szCs w:val="36"/>
                        </w:rPr>
                        <w:t>F</w:t>
                      </w:r>
                    </w:p>
                  </w:txbxContent>
                </v:textbox>
              </v:shape>
            </w:pict>
          </mc:Fallback>
        </mc:AlternateContent>
      </w:r>
      <w:r w:rsidR="003E5DC2" w:rsidRPr="000A3708">
        <w:rPr>
          <w:rFonts w:asciiTheme="majorBidi" w:hAnsiTheme="majorBidi" w:cstheme="majorBidi"/>
          <w:noProof/>
        </w:rPr>
        <mc:AlternateContent>
          <mc:Choice Requires="wps">
            <w:drawing>
              <wp:anchor distT="0" distB="0" distL="114300" distR="114300" simplePos="0" relativeHeight="251663360" behindDoc="0" locked="0" layoutInCell="1" allowOverlap="1" wp14:anchorId="7FC04143" wp14:editId="0D949F87">
                <wp:simplePos x="0" y="0"/>
                <wp:positionH relativeFrom="column">
                  <wp:posOffset>0</wp:posOffset>
                </wp:positionH>
                <wp:positionV relativeFrom="paragraph">
                  <wp:posOffset>52769</wp:posOffset>
                </wp:positionV>
                <wp:extent cx="307861" cy="348009"/>
                <wp:effectExtent l="0" t="0" r="0" b="7620"/>
                <wp:wrapNone/>
                <wp:docPr id="42" name="Text Box 42"/>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9418C4" w14:textId="77A4939E" w:rsidR="00DB46B9" w:rsidRDefault="00DB46B9" w:rsidP="003E5DC2">
                            <w:pPr>
                              <w:rPr>
                                <w:sz w:val="36"/>
                                <w:szCs w:val="36"/>
                              </w:rPr>
                            </w:pPr>
                            <w:r>
                              <w:rPr>
                                <w:sz w:val="36"/>
                                <w:szCs w:val="36"/>
                              </w:rPr>
                              <w:t>C</w:t>
                            </w:r>
                          </w:p>
                          <w:p w14:paraId="5F8475B5" w14:textId="77777777" w:rsidR="00DB46B9" w:rsidRPr="003E5DC2" w:rsidRDefault="00DB46B9" w:rsidP="003E5DC2">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04143" id="Text Box 42" o:spid="_x0000_s1033" type="#_x0000_t202" style="position:absolute;margin-left:0;margin-top:4.15pt;width:24.25pt;height:2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kDGegIAAGE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" filled="f" stroked="f">
                <v:textbox>
                  <w:txbxContent>
                    <w:p w14:paraId="3B9418C4" w14:textId="77A4939E" w:rsidR="00DB46B9" w:rsidRDefault="00DB46B9" w:rsidP="003E5DC2">
                      <w:pPr>
                        <w:rPr>
                          <w:sz w:val="36"/>
                          <w:szCs w:val="36"/>
                        </w:rPr>
                      </w:pPr>
                      <w:r>
                        <w:rPr>
                          <w:sz w:val="36"/>
                          <w:szCs w:val="36"/>
                        </w:rPr>
                        <w:t>C</w:t>
                      </w:r>
                    </w:p>
                    <w:p w14:paraId="5F8475B5" w14:textId="77777777" w:rsidR="00DB46B9" w:rsidRPr="003E5DC2" w:rsidRDefault="00DB46B9" w:rsidP="003E5DC2">
                      <w:pPr>
                        <w:rPr>
                          <w:sz w:val="48"/>
                          <w:szCs w:val="48"/>
                        </w:rPr>
                      </w:pPr>
                    </w:p>
                  </w:txbxContent>
                </v:textbox>
              </v:shape>
            </w:pict>
          </mc:Fallback>
        </mc:AlternateContent>
      </w:r>
      <w:r w:rsidR="007B67F0" w:rsidRPr="000A3708">
        <w:rPr>
          <w:rFonts w:asciiTheme="majorBidi" w:hAnsiTheme="majorBidi" w:cstheme="majorBidi"/>
          <w:noProof/>
        </w:rPr>
        <w:drawing>
          <wp:inline distT="0" distB="0" distL="0" distR="0" wp14:anchorId="3B64CCB1" wp14:editId="7A4CAF7D">
            <wp:extent cx="2562300" cy="155448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17">
                      <a:extLst>
                        <a:ext uri="{28A0092B-C50C-407E-A947-70E740481C1C}">
                          <a14:useLocalDpi xmlns:a14="http://schemas.microsoft.com/office/drawing/2010/main" val="0"/>
                        </a:ext>
                      </a:extLst>
                    </a:blip>
                    <a:srcRect l="17467" t="10315" r="19184" b="15697"/>
                    <a:stretch/>
                  </pic:blipFill>
                  <pic:spPr bwMode="auto">
                    <a:xfrm>
                      <a:off x="0" y="0"/>
                      <a:ext cx="2562300" cy="1554480"/>
                    </a:xfrm>
                    <a:prstGeom prst="rect">
                      <a:avLst/>
                    </a:prstGeom>
                    <a:ln>
                      <a:noFill/>
                    </a:ln>
                    <a:extLst>
                      <a:ext uri="{53640926-AAD7-44D8-BBD7-CCE9431645EC}">
                        <a14:shadowObscured xmlns:a14="http://schemas.microsoft.com/office/drawing/2010/main"/>
                      </a:ext>
                    </a:extLst>
                  </pic:spPr>
                </pic:pic>
              </a:graphicData>
            </a:graphic>
          </wp:inline>
        </w:drawing>
      </w:r>
      <w:r w:rsidR="007B67F0" w:rsidRPr="000A3708">
        <w:rPr>
          <w:rFonts w:asciiTheme="majorBidi" w:hAnsiTheme="majorBidi" w:cstheme="majorBidi"/>
          <w:noProof/>
        </w:rPr>
        <w:drawing>
          <wp:inline distT="0" distB="0" distL="0" distR="0" wp14:anchorId="7B879D5E" wp14:editId="21CBFBB8">
            <wp:extent cx="2556543" cy="155448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16594" t="10245" r="19076" b="10130"/>
                    <a:stretch/>
                  </pic:blipFill>
                  <pic:spPr bwMode="auto">
                    <a:xfrm>
                      <a:off x="0" y="0"/>
                      <a:ext cx="2556543" cy="1554480"/>
                    </a:xfrm>
                    <a:prstGeom prst="rect">
                      <a:avLst/>
                    </a:prstGeom>
                    <a:ln>
                      <a:noFill/>
                    </a:ln>
                    <a:extLst>
                      <a:ext uri="{53640926-AAD7-44D8-BBD7-CCE9431645EC}">
                        <a14:shadowObscured xmlns:a14="http://schemas.microsoft.com/office/drawing/2010/main"/>
                      </a:ext>
                    </a:extLst>
                  </pic:spPr>
                </pic:pic>
              </a:graphicData>
            </a:graphic>
          </wp:inline>
        </w:drawing>
      </w:r>
    </w:p>
    <w:p w14:paraId="1D8A9F1A" w14:textId="07CFA67E" w:rsidR="00E7368B" w:rsidRPr="000A3708" w:rsidRDefault="00E7368B" w:rsidP="00E7368B">
      <w:pPr>
        <w:keepNext/>
        <w:jc w:val="center"/>
        <w:rPr>
          <w:rFonts w:asciiTheme="majorBidi" w:hAnsiTheme="majorBidi" w:cstheme="majorBidi"/>
        </w:rPr>
      </w:pPr>
    </w:p>
    <w:p w14:paraId="5AA99149" w14:textId="77777777" w:rsidR="00FB68B2" w:rsidRPr="000A3708" w:rsidRDefault="00FB68B2" w:rsidP="00FB68B2">
      <w:pPr>
        <w:keepNext/>
        <w:jc w:val="center"/>
        <w:rPr>
          <w:rFonts w:asciiTheme="majorBidi" w:hAnsiTheme="majorBidi" w:cstheme="majorBidi"/>
        </w:rPr>
      </w:pPr>
    </w:p>
    <w:p w14:paraId="5AE986C3" w14:textId="67F9F351" w:rsidR="00E25CA6" w:rsidRPr="000A3708" w:rsidRDefault="003F2F82" w:rsidP="0095449E">
      <w:pPr>
        <w:pStyle w:val="Caption"/>
        <w:jc w:val="center"/>
        <w:outlineLvl w:val="0"/>
        <w:rPr>
          <w:rFonts w:asciiTheme="majorBidi" w:hAnsiTheme="majorBidi" w:cstheme="majorBidi"/>
          <w:sz w:val="24"/>
          <w:szCs w:val="24"/>
        </w:rPr>
      </w:pPr>
      <w:r w:rsidRPr="002E05AF">
        <w:rPr>
          <w:rFonts w:asciiTheme="majorBidi" w:hAnsiTheme="majorBidi" w:cstheme="majorBidi"/>
          <w:b/>
          <w:bCs/>
          <w:color w:val="000000" w:themeColor="text1"/>
          <w:sz w:val="24"/>
          <w:szCs w:val="24"/>
        </w:rPr>
        <w:t>Figure 2</w:t>
      </w:r>
      <w:ins w:id="274" w:author="Muhammad Omar Nawaz" w:date="2019-09-26T12:47:00Z">
        <w:r w:rsidR="00A35D24">
          <w:rPr>
            <w:rFonts w:asciiTheme="majorBidi" w:hAnsiTheme="majorBidi" w:cstheme="majorBidi"/>
            <w:b/>
            <w:bCs/>
            <w:color w:val="000000" w:themeColor="text1"/>
            <w:sz w:val="24"/>
            <w:szCs w:val="24"/>
          </w:rPr>
          <w:t>a</w:t>
        </w:r>
      </w:ins>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055227"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Pr="002E05AF">
        <w:rPr>
          <w:rFonts w:asciiTheme="majorBidi" w:hAnsiTheme="majorBidi" w:cstheme="majorBidi"/>
          <w:color w:val="000000" w:themeColor="text1"/>
          <w:sz w:val="24"/>
          <w:szCs w:val="24"/>
        </w:rPr>
        <w:t>in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xml:space="preserve"> </w:t>
      </w:r>
      <w:r w:rsidR="00055227" w:rsidRPr="002E05AF">
        <w:rPr>
          <w:rFonts w:asciiTheme="majorBidi" w:hAnsiTheme="majorBidi" w:cstheme="majorBidi"/>
          <w:color w:val="000000" w:themeColor="text1"/>
          <w:sz w:val="24"/>
          <w:szCs w:val="24"/>
        </w:rPr>
        <w:t>c</w:t>
      </w:r>
      <w:r w:rsidRPr="002E05AF">
        <w:rPr>
          <w:rFonts w:asciiTheme="majorBidi" w:hAnsiTheme="majorBidi" w:cstheme="majorBidi"/>
          <w:color w:val="000000" w:themeColor="text1"/>
          <w:sz w:val="24"/>
          <w:szCs w:val="24"/>
        </w:rPr>
        <w:t>oncentratio</w:t>
      </w:r>
      <w:r w:rsidR="00055227" w:rsidRPr="002E05AF">
        <w:rPr>
          <w:rFonts w:asciiTheme="majorBidi" w:hAnsiTheme="majorBidi" w:cstheme="majorBidi"/>
          <w:color w:val="000000" w:themeColor="text1"/>
          <w:sz w:val="24"/>
          <w:szCs w:val="24"/>
        </w:rPr>
        <w:t>n</w:t>
      </w:r>
      <w:r w:rsidR="007B67F0" w:rsidRPr="002E05AF">
        <w:rPr>
          <w:rFonts w:asciiTheme="majorBidi" w:hAnsiTheme="majorBidi" w:cstheme="majorBidi"/>
          <w:color w:val="000000" w:themeColor="text1"/>
          <w:sz w:val="24"/>
          <w:szCs w:val="24"/>
        </w:rPr>
        <w:t>: SAT 1999 (</w:t>
      </w:r>
      <w:r w:rsidR="007B67F0" w:rsidRPr="002E05AF">
        <w:rPr>
          <w:rFonts w:asciiTheme="majorBidi" w:hAnsiTheme="majorBidi" w:cstheme="majorBidi"/>
          <w:b/>
          <w:bCs/>
          <w:color w:val="000000" w:themeColor="text1"/>
          <w:sz w:val="24"/>
          <w:szCs w:val="24"/>
        </w:rPr>
        <w:t>A</w:t>
      </w:r>
      <w:r w:rsidR="00404DCA" w:rsidRPr="002E05AF">
        <w:rPr>
          <w:rFonts w:asciiTheme="majorBidi" w:hAnsiTheme="majorBidi" w:cstheme="majorBidi"/>
          <w:color w:val="000000" w:themeColor="text1"/>
          <w:sz w:val="24"/>
          <w:szCs w:val="24"/>
        </w:rPr>
        <w:t>), SAT 2011(</w:t>
      </w:r>
      <w:r w:rsidR="007B67F0" w:rsidRPr="002E05AF">
        <w:rPr>
          <w:rFonts w:asciiTheme="majorBidi" w:hAnsiTheme="majorBidi" w:cstheme="majorBidi"/>
          <w:b/>
          <w:bCs/>
          <w:color w:val="000000" w:themeColor="text1"/>
          <w:sz w:val="24"/>
          <w:szCs w:val="24"/>
        </w:rPr>
        <w:t>B</w:t>
      </w:r>
      <w:r w:rsidR="00404DCA" w:rsidRPr="002E05AF">
        <w:rPr>
          <w:rFonts w:asciiTheme="majorBidi" w:hAnsiTheme="majorBidi" w:cstheme="majorBidi"/>
          <w:color w:val="000000" w:themeColor="text1"/>
          <w:sz w:val="24"/>
          <w:szCs w:val="24"/>
        </w:rPr>
        <w:t xml:space="preserve">), SAT </w:t>
      </w:r>
      <w:r w:rsidR="00055227"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7B67F0" w:rsidRPr="002E05AF">
        <w:rPr>
          <w:rFonts w:asciiTheme="majorBidi" w:hAnsiTheme="majorBidi" w:cstheme="majorBidi"/>
          <w:color w:val="000000" w:themeColor="text1"/>
          <w:sz w:val="24"/>
          <w:szCs w:val="24"/>
        </w:rPr>
        <w:t xml:space="preserve"> from 1999 to 2011</w:t>
      </w:r>
      <w:r w:rsidR="00E52AD2"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w:t>
      </w:r>
      <w:r w:rsidR="007B67F0"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NACR 2009 (</w:t>
      </w:r>
      <w:r w:rsidR="007B67F0" w:rsidRPr="002E05AF">
        <w:rPr>
          <w:rFonts w:asciiTheme="majorBidi" w:hAnsiTheme="majorBidi" w:cstheme="majorBidi"/>
          <w:b/>
          <w:bCs/>
          <w:color w:val="000000" w:themeColor="text1"/>
          <w:sz w:val="24"/>
          <w:szCs w:val="24"/>
        </w:rPr>
        <w:t>D</w:t>
      </w:r>
      <w:r w:rsidR="007B67F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NACR 2015 (</w:t>
      </w:r>
      <w:r w:rsidR="007B67F0" w:rsidRPr="002E05AF">
        <w:rPr>
          <w:rFonts w:asciiTheme="majorBidi" w:hAnsiTheme="majorBidi" w:cstheme="majorBidi"/>
          <w:b/>
          <w:bCs/>
          <w:color w:val="000000" w:themeColor="text1"/>
          <w:sz w:val="24"/>
          <w:szCs w:val="24"/>
        </w:rPr>
        <w:t>E</w:t>
      </w:r>
      <w:r w:rsidR="00404DCA" w:rsidRPr="002E05AF">
        <w:rPr>
          <w:rFonts w:asciiTheme="majorBidi" w:hAnsiTheme="majorBidi" w:cstheme="majorBidi"/>
          <w:color w:val="000000" w:themeColor="text1"/>
          <w:sz w:val="24"/>
          <w:szCs w:val="24"/>
        </w:rPr>
        <w:t xml:space="preserve">), NACR </w:t>
      </w:r>
      <w:proofErr w:type="gramStart"/>
      <w:r w:rsidR="00055227" w:rsidRPr="002E05AF">
        <w:rPr>
          <w:rFonts w:asciiTheme="majorBidi" w:hAnsiTheme="majorBidi" w:cstheme="majorBidi"/>
          <w:color w:val="000000" w:themeColor="text1"/>
          <w:sz w:val="24"/>
          <w:szCs w:val="24"/>
        </w:rPr>
        <w:t>d</w:t>
      </w:r>
      <w:r w:rsidR="0095449E" w:rsidRPr="002E05AF">
        <w:rPr>
          <w:rFonts w:asciiTheme="majorBidi" w:hAnsiTheme="majorBidi" w:cstheme="majorBidi"/>
          <w:color w:val="000000" w:themeColor="text1"/>
          <w:sz w:val="24"/>
          <w:szCs w:val="24"/>
        </w:rPr>
        <w:t>iff</w:t>
      </w:r>
      <w:r w:rsidR="00055227" w:rsidRPr="002E05AF">
        <w:rPr>
          <w:rFonts w:asciiTheme="majorBidi" w:hAnsiTheme="majorBidi" w:cstheme="majorBidi"/>
          <w:color w:val="000000" w:themeColor="text1"/>
          <w:sz w:val="24"/>
          <w:szCs w:val="24"/>
        </w:rPr>
        <w:t>erence</w:t>
      </w:r>
      <w:r w:rsidR="0095449E" w:rsidRPr="002E05AF">
        <w:rPr>
          <w:rFonts w:asciiTheme="majorBidi" w:hAnsiTheme="majorBidi" w:cstheme="majorBidi"/>
          <w:color w:val="000000" w:themeColor="text1"/>
          <w:sz w:val="24"/>
          <w:szCs w:val="24"/>
        </w:rPr>
        <w:t xml:space="preserve"> </w:t>
      </w:r>
      <w:r w:rsidR="007B67F0" w:rsidRPr="002E05AF">
        <w:rPr>
          <w:rFonts w:asciiTheme="majorBidi" w:hAnsiTheme="majorBidi" w:cstheme="majorBidi"/>
          <w:color w:val="000000" w:themeColor="text1"/>
          <w:sz w:val="24"/>
          <w:szCs w:val="24"/>
        </w:rPr>
        <w:t xml:space="preserve"> from</w:t>
      </w:r>
      <w:proofErr w:type="gramEnd"/>
      <w:r w:rsidR="007B67F0" w:rsidRPr="002E05AF">
        <w:rPr>
          <w:rFonts w:asciiTheme="majorBidi" w:hAnsiTheme="majorBidi" w:cstheme="majorBidi"/>
          <w:color w:val="000000" w:themeColor="text1"/>
          <w:sz w:val="24"/>
          <w:szCs w:val="24"/>
        </w:rPr>
        <w:t xml:space="preserve"> 2009 to 2015</w:t>
      </w:r>
      <w:r w:rsidR="00404DCA" w:rsidRPr="002E05AF">
        <w:rPr>
          <w:rFonts w:asciiTheme="majorBidi" w:hAnsiTheme="majorBidi" w:cstheme="majorBidi"/>
          <w:color w:val="000000" w:themeColor="text1"/>
          <w:sz w:val="24"/>
          <w:szCs w:val="24"/>
        </w:rPr>
        <w:t xml:space="preserve"> </w:t>
      </w:r>
      <w:r w:rsidR="00404DCA" w:rsidRPr="000A3708">
        <w:rPr>
          <w:rFonts w:asciiTheme="majorBidi" w:hAnsiTheme="majorBidi" w:cstheme="majorBidi"/>
          <w:sz w:val="24"/>
          <w:szCs w:val="24"/>
        </w:rPr>
        <w:t>(</w:t>
      </w:r>
      <w:r w:rsidR="007B67F0" w:rsidRPr="000A3708">
        <w:rPr>
          <w:rFonts w:asciiTheme="majorBidi" w:hAnsiTheme="majorBidi" w:cstheme="majorBidi"/>
          <w:b/>
          <w:bCs/>
          <w:sz w:val="24"/>
          <w:szCs w:val="24"/>
        </w:rPr>
        <w:t>F</w:t>
      </w:r>
      <w:r w:rsidR="00404DCA" w:rsidRPr="000A3708">
        <w:rPr>
          <w:rFonts w:asciiTheme="majorBidi" w:hAnsiTheme="majorBidi" w:cstheme="majorBidi"/>
          <w:sz w:val="24"/>
          <w:szCs w:val="24"/>
        </w:rPr>
        <w:t xml:space="preserve">) </w:t>
      </w:r>
    </w:p>
    <w:p w14:paraId="260B8094" w14:textId="17567D62" w:rsidR="00A35D24" w:rsidRDefault="00351615" w:rsidP="00403EFE">
      <w:pPr>
        <w:spacing w:line="480" w:lineRule="auto"/>
        <w:ind w:firstLine="720"/>
        <w:rPr>
          <w:ins w:id="275" w:author="Muhammad Omar Nawaz" w:date="2019-09-26T12:47:00Z"/>
          <w:rFonts w:asciiTheme="majorBidi" w:hAnsiTheme="majorBidi" w:cstheme="majorBidi"/>
        </w:rPr>
      </w:pPr>
      <w:r w:rsidRPr="000A3708">
        <w:rPr>
          <w:rFonts w:asciiTheme="majorBidi" w:hAnsiTheme="majorBidi" w:cstheme="majorBidi"/>
        </w:rPr>
        <w:t>For SAT, annual average PM</w:t>
      </w:r>
      <w:r w:rsidRPr="000A3708">
        <w:rPr>
          <w:rFonts w:asciiTheme="majorBidi" w:hAnsiTheme="majorBidi" w:cstheme="majorBidi"/>
          <w:vertAlign w:val="subscript"/>
        </w:rPr>
        <w:t>2.5</w:t>
      </w:r>
      <w:r w:rsidRPr="000A3708">
        <w:rPr>
          <w:rFonts w:asciiTheme="majorBidi" w:hAnsiTheme="majorBidi" w:cstheme="majorBidi"/>
        </w:rPr>
        <w:t xml:space="preserve"> decreased by 0.11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(2.39 % yr</w:t>
      </w:r>
      <w:r w:rsidRPr="000A3708">
        <w:rPr>
          <w:rFonts w:asciiTheme="majorBidi" w:hAnsiTheme="majorBidi" w:cstheme="majorBidi"/>
          <w:vertAlign w:val="superscript"/>
        </w:rPr>
        <w:t>-1</w:t>
      </w:r>
      <w:r w:rsidRPr="000A3708">
        <w:rPr>
          <w:rFonts w:asciiTheme="majorBidi" w:hAnsiTheme="majorBidi" w:cstheme="majorBidi"/>
        </w:rPr>
        <w:t>) while PWA PM</w:t>
      </w:r>
      <w:r w:rsidRPr="000A3708">
        <w:rPr>
          <w:rFonts w:asciiTheme="majorBidi" w:hAnsiTheme="majorBidi" w:cstheme="majorBidi"/>
          <w:vertAlign w:val="subscript"/>
        </w:rPr>
        <w:t>2.5</w:t>
      </w:r>
      <w:r w:rsidRPr="000A3708">
        <w:rPr>
          <w:rFonts w:asciiTheme="majorBidi" w:hAnsiTheme="majorBidi" w:cstheme="majorBidi"/>
        </w:rPr>
        <w:t xml:space="preserve"> decreased by 0.23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(2.20 % yr</w:t>
      </w:r>
      <w:r w:rsidRPr="000A3708">
        <w:rPr>
          <w:rFonts w:asciiTheme="majorBidi" w:hAnsiTheme="majorBidi" w:cstheme="majorBidi"/>
          <w:vertAlign w:val="superscript"/>
        </w:rPr>
        <w:t>-1</w:t>
      </w:r>
      <w:r w:rsidRPr="000A3708">
        <w:rPr>
          <w:rFonts w:asciiTheme="majorBidi" w:hAnsiTheme="majorBidi" w:cstheme="majorBidi"/>
        </w:rPr>
        <w:t>). For NACR annual average PM</w:t>
      </w:r>
      <w:r w:rsidRPr="000A3708">
        <w:rPr>
          <w:rFonts w:asciiTheme="majorBidi" w:hAnsiTheme="majorBidi" w:cstheme="majorBidi"/>
          <w:vertAlign w:val="subscript"/>
        </w:rPr>
        <w:t>2.5</w:t>
      </w:r>
      <w:r w:rsidRPr="000A3708">
        <w:rPr>
          <w:rFonts w:asciiTheme="majorBidi" w:hAnsiTheme="majorBidi" w:cstheme="majorBidi"/>
        </w:rPr>
        <w:t xml:space="preserve"> decreased by 0.19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(4.10% yr</w:t>
      </w:r>
      <w:r w:rsidRPr="000A3708">
        <w:rPr>
          <w:rFonts w:asciiTheme="majorBidi" w:hAnsiTheme="majorBidi" w:cstheme="majorBidi"/>
          <w:vertAlign w:val="superscript"/>
        </w:rPr>
        <w:t>-1</w:t>
      </w:r>
      <w:r w:rsidRPr="000A3708">
        <w:rPr>
          <w:rFonts w:asciiTheme="majorBidi" w:hAnsiTheme="majorBidi" w:cstheme="majorBidi"/>
        </w:rPr>
        <w:t>) while PWA PM</w:t>
      </w:r>
      <w:r w:rsidRPr="000A3708">
        <w:rPr>
          <w:rFonts w:asciiTheme="majorBidi" w:hAnsiTheme="majorBidi" w:cstheme="majorBidi"/>
          <w:vertAlign w:val="subscript"/>
        </w:rPr>
        <w:t>2.5</w:t>
      </w:r>
      <w:r w:rsidRPr="000A3708">
        <w:rPr>
          <w:rFonts w:asciiTheme="majorBidi" w:hAnsiTheme="majorBidi" w:cstheme="majorBidi"/>
        </w:rPr>
        <w:t xml:space="preserve"> decreased by 0.5 ug/m</w:t>
      </w:r>
      <w:r w:rsidRPr="000A3708">
        <w:rPr>
          <w:rFonts w:asciiTheme="majorBidi" w:hAnsiTheme="majorBidi" w:cstheme="majorBidi"/>
          <w:vertAlign w:val="superscript"/>
        </w:rPr>
        <w:t>3</w:t>
      </w:r>
      <w:r w:rsidRPr="000A3708">
        <w:rPr>
          <w:rFonts w:asciiTheme="majorBidi" w:hAnsiTheme="majorBidi" w:cstheme="majorBidi"/>
        </w:rPr>
        <w:t xml:space="preserve"> yr</w:t>
      </w:r>
      <w:r w:rsidRPr="000A3708">
        <w:rPr>
          <w:rFonts w:asciiTheme="majorBidi" w:hAnsiTheme="majorBidi" w:cstheme="majorBidi"/>
          <w:vertAlign w:val="superscript"/>
        </w:rPr>
        <w:t>-1</w:t>
      </w:r>
      <w:r w:rsidRPr="000A3708">
        <w:rPr>
          <w:rFonts w:asciiTheme="majorBidi" w:hAnsiTheme="majorBidi" w:cstheme="majorBidi"/>
        </w:rPr>
        <w:t xml:space="preserve"> (4.07% yr</w:t>
      </w:r>
      <w:r w:rsidRPr="000A3708">
        <w:rPr>
          <w:rFonts w:asciiTheme="majorBidi" w:hAnsiTheme="majorBidi" w:cstheme="majorBidi"/>
          <w:vertAlign w:val="superscript"/>
        </w:rPr>
        <w:t>-1</w:t>
      </w:r>
      <w:r w:rsidRPr="000A3708">
        <w:rPr>
          <w:rFonts w:asciiTheme="majorBidi" w:hAnsiTheme="majorBidi" w:cstheme="majorBidi"/>
        </w:rPr>
        <w:t>).</w:t>
      </w:r>
      <w:ins w:id="276" w:author="Muhammad Omar Nawaz" w:date="2019-09-26T12:31:00Z">
        <w:r w:rsidR="002145B6">
          <w:rPr>
            <w:rFonts w:asciiTheme="majorBidi" w:hAnsiTheme="majorBidi" w:cstheme="majorBidi"/>
          </w:rPr>
          <w:t xml:space="preserve"> For </w:t>
        </w:r>
      </w:ins>
      <w:ins w:id="277" w:author="Muhammad Omar Nawaz" w:date="2019-09-26T12:32:00Z">
        <w:r w:rsidR="002145B6">
          <w:rPr>
            <w:rFonts w:asciiTheme="majorBidi" w:hAnsiTheme="majorBidi" w:cstheme="majorBidi"/>
          </w:rPr>
          <w:t>BME annual average PM</w:t>
        </w:r>
        <w:r w:rsidR="002145B6">
          <w:rPr>
            <w:rFonts w:asciiTheme="majorBidi" w:hAnsiTheme="majorBidi" w:cstheme="majorBidi"/>
            <w:vertAlign w:val="subscript"/>
          </w:rPr>
          <w:t>2.5</w:t>
        </w:r>
        <w:r w:rsidR="002145B6">
          <w:rPr>
            <w:rFonts w:asciiTheme="majorBidi" w:hAnsiTheme="majorBidi" w:cstheme="majorBidi"/>
          </w:rPr>
          <w:t xml:space="preserve"> decreased by 0.36 ug/m</w:t>
        </w:r>
        <w:r w:rsidR="002145B6">
          <w:rPr>
            <w:rFonts w:asciiTheme="majorBidi" w:hAnsiTheme="majorBidi" w:cstheme="majorBidi"/>
            <w:vertAlign w:val="superscript"/>
          </w:rPr>
          <w:t>3</w:t>
        </w:r>
        <w:r w:rsidR="002145B6">
          <w:rPr>
            <w:rFonts w:asciiTheme="majorBidi" w:hAnsiTheme="majorBidi" w:cstheme="majorBidi"/>
          </w:rPr>
          <w:t xml:space="preserve"> yr</w:t>
        </w:r>
        <w:r w:rsidR="002145B6">
          <w:rPr>
            <w:rFonts w:asciiTheme="majorBidi" w:hAnsiTheme="majorBidi" w:cstheme="majorBidi"/>
            <w:vertAlign w:val="superscript"/>
          </w:rPr>
          <w:t>-1</w:t>
        </w:r>
        <w:r w:rsidR="002145B6">
          <w:rPr>
            <w:rFonts w:asciiTheme="majorBidi" w:hAnsiTheme="majorBidi" w:cstheme="majorBidi"/>
          </w:rPr>
          <w:t xml:space="preserve"> </w:t>
        </w:r>
      </w:ins>
      <w:ins w:id="278" w:author="Muhammad Omar Nawaz" w:date="2019-09-26T12:33:00Z">
        <w:r w:rsidR="002145B6" w:rsidRPr="000A3708">
          <w:rPr>
            <w:rFonts w:asciiTheme="majorBidi" w:hAnsiTheme="majorBidi" w:cstheme="majorBidi"/>
          </w:rPr>
          <w:t>(2.</w:t>
        </w:r>
        <w:r w:rsidR="002145B6">
          <w:rPr>
            <w:rFonts w:asciiTheme="majorBidi" w:hAnsiTheme="majorBidi" w:cstheme="majorBidi"/>
          </w:rPr>
          <w:t>62</w:t>
        </w:r>
        <w:r w:rsidR="002145B6" w:rsidRPr="000A3708">
          <w:rPr>
            <w:rFonts w:asciiTheme="majorBidi" w:hAnsiTheme="majorBidi" w:cstheme="majorBidi"/>
          </w:rPr>
          <w:t xml:space="preserve"> % yr</w:t>
        </w:r>
        <w:r w:rsidR="002145B6" w:rsidRPr="000A3708">
          <w:rPr>
            <w:rFonts w:asciiTheme="majorBidi" w:hAnsiTheme="majorBidi" w:cstheme="majorBidi"/>
            <w:vertAlign w:val="superscript"/>
          </w:rPr>
          <w:t>-1</w:t>
        </w:r>
        <w:r w:rsidR="002145B6" w:rsidRPr="000A3708">
          <w:rPr>
            <w:rFonts w:asciiTheme="majorBidi" w:hAnsiTheme="majorBidi" w:cstheme="majorBidi"/>
          </w:rPr>
          <w:t xml:space="preserve">). </w:t>
        </w:r>
      </w:ins>
      <w:r w:rsidRPr="000A3708">
        <w:rPr>
          <w:rFonts w:asciiTheme="majorBidi" w:hAnsiTheme="majorBidi" w:cstheme="majorBidi"/>
        </w:rPr>
        <w:t xml:space="preserve"> </w:t>
      </w:r>
      <w:r w:rsidR="00730B3C" w:rsidRPr="000A3708">
        <w:rPr>
          <w:rFonts w:asciiTheme="majorBidi" w:hAnsiTheme="majorBidi" w:cstheme="majorBidi"/>
        </w:rPr>
        <w:t>These decreases can mainly be attributed to significant reductions in PM</w:t>
      </w:r>
      <w:r w:rsidR="00730B3C" w:rsidRPr="000A3708">
        <w:rPr>
          <w:rFonts w:asciiTheme="majorBidi" w:hAnsiTheme="majorBidi" w:cstheme="majorBidi"/>
          <w:vertAlign w:val="subscript"/>
        </w:rPr>
        <w:t>2.5</w:t>
      </w:r>
      <w:r w:rsidR="00730B3C" w:rsidRPr="000A3708">
        <w:rPr>
          <w:rFonts w:asciiTheme="majorBidi" w:hAnsiTheme="majorBidi" w:cstheme="majorBidi"/>
        </w:rPr>
        <w:t xml:space="preserve"> in the eastern US (Figure 2</w:t>
      </w:r>
      <w:ins w:id="279" w:author="Muhammad Omar Nawaz" w:date="2019-09-26T12:33:00Z">
        <w:r w:rsidR="002145B6">
          <w:rPr>
            <w:rFonts w:asciiTheme="majorBidi" w:hAnsiTheme="majorBidi" w:cstheme="majorBidi"/>
          </w:rPr>
          <w:t>a and 2b</w:t>
        </w:r>
      </w:ins>
      <w:r w:rsidR="00730B3C" w:rsidRPr="000A3708">
        <w:rPr>
          <w:rFonts w:asciiTheme="majorBidi" w:hAnsiTheme="majorBidi" w:cstheme="majorBidi"/>
        </w:rPr>
        <w:t xml:space="preserve">). Outside of major cities in California, most of the western US has only moderate decreases or slight increases. Air quality improvement within the eastern US is due to reductions in </w:t>
      </w:r>
      <w:proofErr w:type="gramStart"/>
      <w:r w:rsidR="00730B3C" w:rsidRPr="000A3708">
        <w:rPr>
          <w:rFonts w:asciiTheme="majorBidi" w:hAnsiTheme="majorBidi" w:cstheme="majorBidi"/>
        </w:rPr>
        <w:t xml:space="preserve">emissions, </w:t>
      </w:r>
      <w:r w:rsidR="00730B3C" w:rsidRPr="000A3708">
        <w:rPr>
          <w:rFonts w:asciiTheme="majorBidi" w:hAnsiTheme="majorBidi" w:cstheme="majorBidi"/>
        </w:rPr>
        <w:lastRenderedPageBreak/>
        <w:t>and</w:t>
      </w:r>
      <w:proofErr w:type="gramEnd"/>
      <w:r w:rsidR="00730B3C" w:rsidRPr="000A3708">
        <w:rPr>
          <w:rFonts w:asciiTheme="majorBidi" w:hAnsiTheme="majorBidi" w:cstheme="majorBidi"/>
        </w:rPr>
        <w:t xml:space="preserve"> agrees with previous studies (Gan et al. 2015; Xing et al. 2015; Zhang et al. 2018). Yearly variations in the western and central US </w:t>
      </w:r>
      <w:r w:rsidR="00A23922" w:rsidRPr="000A3708">
        <w:rPr>
          <w:rFonts w:asciiTheme="majorBidi" w:hAnsiTheme="majorBidi" w:cstheme="majorBidi"/>
        </w:rPr>
        <w:t xml:space="preserve">could </w:t>
      </w:r>
      <w:r w:rsidR="00730B3C" w:rsidRPr="000A3708">
        <w:rPr>
          <w:rFonts w:asciiTheme="majorBidi" w:hAnsiTheme="majorBidi" w:cstheme="majorBidi"/>
        </w:rPr>
        <w:t xml:space="preserve">partially be attributed to wildfires (Dennison et al. 2014; Hand et al. 2013, 2014; Jaffe et al. 2008; Murphy et al. 2011; </w:t>
      </w:r>
      <w:proofErr w:type="spellStart"/>
      <w:r w:rsidR="00730B3C" w:rsidRPr="000A3708">
        <w:rPr>
          <w:rFonts w:asciiTheme="majorBidi" w:hAnsiTheme="majorBidi" w:cstheme="majorBidi"/>
        </w:rPr>
        <w:t>Spracklen</w:t>
      </w:r>
      <w:proofErr w:type="spellEnd"/>
      <w:r w:rsidR="00730B3C" w:rsidRPr="000A3708">
        <w:rPr>
          <w:rFonts w:asciiTheme="majorBidi" w:hAnsiTheme="majorBidi" w:cstheme="majorBidi"/>
        </w:rPr>
        <w:t xml:space="preserve"> et al. 2007). </w:t>
      </w:r>
      <w:r w:rsidR="00E52AD2" w:rsidRPr="000A3708">
        <w:rPr>
          <w:rFonts w:asciiTheme="majorBidi" w:hAnsiTheme="majorBidi" w:cstheme="majorBidi"/>
        </w:rPr>
        <w:t>T</w:t>
      </w:r>
      <w:r w:rsidR="003109FB" w:rsidRPr="000A3708">
        <w:rPr>
          <w:rFonts w:asciiTheme="majorBidi" w:hAnsiTheme="majorBidi" w:cstheme="majorBidi"/>
        </w:rPr>
        <w:t xml:space="preserve">he </w:t>
      </w:r>
      <w:r w:rsidR="00A23922" w:rsidRPr="000A3708">
        <w:rPr>
          <w:rFonts w:asciiTheme="majorBidi" w:hAnsiTheme="majorBidi" w:cstheme="majorBidi"/>
        </w:rPr>
        <w:t>e</w:t>
      </w:r>
      <w:r w:rsidR="003109FB" w:rsidRPr="000A3708">
        <w:rPr>
          <w:rFonts w:asciiTheme="majorBidi" w:hAnsiTheme="majorBidi" w:cstheme="majorBidi"/>
        </w:rPr>
        <w:t xml:space="preserve">astern and </w:t>
      </w:r>
      <w:r w:rsidR="00A23922" w:rsidRPr="000A3708">
        <w:rPr>
          <w:rFonts w:asciiTheme="majorBidi" w:hAnsiTheme="majorBidi" w:cstheme="majorBidi"/>
        </w:rPr>
        <w:t>s</w:t>
      </w:r>
      <w:r w:rsidR="003109FB" w:rsidRPr="000A3708">
        <w:rPr>
          <w:rFonts w:asciiTheme="majorBidi" w:hAnsiTheme="majorBidi" w:cstheme="majorBidi"/>
        </w:rPr>
        <w:t>outhern US appear to have had the strongest reductions in PM</w:t>
      </w:r>
      <w:r w:rsidR="003109FB" w:rsidRPr="000A3708">
        <w:rPr>
          <w:rFonts w:asciiTheme="majorBidi" w:hAnsiTheme="majorBidi" w:cstheme="majorBidi"/>
          <w:vertAlign w:val="subscript"/>
        </w:rPr>
        <w:t>2.5</w:t>
      </w:r>
      <w:r w:rsidR="003109FB" w:rsidRPr="000A3708">
        <w:rPr>
          <w:rFonts w:asciiTheme="majorBidi" w:hAnsiTheme="majorBidi" w:cstheme="majorBidi"/>
        </w:rPr>
        <w:t xml:space="preserve"> concentration.</w:t>
      </w:r>
    </w:p>
    <w:p w14:paraId="32C7448E" w14:textId="77777777" w:rsidR="00A35D24" w:rsidRDefault="00A35D24" w:rsidP="00A35D24">
      <w:pPr>
        <w:keepNext/>
        <w:rPr>
          <w:ins w:id="280" w:author="Muhammad Omar Nawaz" w:date="2019-09-26T12:48:00Z"/>
          <w:rFonts w:asciiTheme="majorBidi" w:hAnsiTheme="majorBidi" w:cstheme="majorBidi"/>
        </w:rPr>
      </w:pPr>
      <w:ins w:id="281"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12512" behindDoc="0" locked="0" layoutInCell="1" allowOverlap="1" wp14:anchorId="77803357" wp14:editId="0C3E887F">
                  <wp:simplePos x="0" y="0"/>
                  <wp:positionH relativeFrom="column">
                    <wp:posOffset>5341942</wp:posOffset>
                  </wp:positionH>
                  <wp:positionV relativeFrom="paragraph">
                    <wp:posOffset>2540</wp:posOffset>
                  </wp:positionV>
                  <wp:extent cx="902335" cy="3088640"/>
                  <wp:effectExtent l="0" t="0" r="0" b="10160"/>
                  <wp:wrapSquare wrapText="bothSides"/>
                  <wp:docPr id="78" name="Text Box 78"/>
                  <wp:cNvGraphicFramePr/>
                  <a:graphic xmlns:a="http://schemas.openxmlformats.org/drawingml/2006/main">
                    <a:graphicData uri="http://schemas.microsoft.com/office/word/2010/wordprocessingShape">
                      <wps:wsp>
                        <wps:cNvSpPr txBox="1"/>
                        <wps:spPr>
                          <a:xfrm>
                            <a:off x="0" y="0"/>
                            <a:ext cx="902335"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F51D9D" w14:textId="77777777" w:rsidR="00A35D24" w:rsidRDefault="00A35D24" w:rsidP="00A35D24">
                              <w:r>
                                <w:rPr>
                                  <w:noProof/>
                                </w:rPr>
                                <w:drawing>
                                  <wp:inline distT="0" distB="0" distL="0" distR="0" wp14:anchorId="257DDF16" wp14:editId="2A179D50">
                                    <wp:extent cx="607707"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03357" id="Text Box 78" o:spid="_x0000_s1034" type="#_x0000_t202" style="position:absolute;margin-left:420.65pt;margin-top:.2pt;width:71.05pt;height:243.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" filled="f" stroked="f">
                  <v:textbox>
                    <w:txbxContent>
                      <w:p w14:paraId="1BF51D9D" w14:textId="77777777" w:rsidR="00A35D24" w:rsidRDefault="00A35D24" w:rsidP="00A35D24">
                        <w:r>
                          <w:rPr>
                            <w:noProof/>
                          </w:rPr>
                          <w:drawing>
                            <wp:inline distT="0" distB="0" distL="0" distR="0" wp14:anchorId="257DDF16" wp14:editId="2A179D50">
                              <wp:extent cx="607707"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ACR15Conc.png"/>
                                      <pic:cNvPicPr/>
                                    </pic:nvPicPr>
                                    <pic:blipFill rotWithShape="1">
                                      <a:blip r:embed="rId12">
                                        <a:extLst>
                                          <a:ext uri="{28A0092B-C50C-407E-A947-70E740481C1C}">
                                            <a14:useLocalDpi xmlns:a14="http://schemas.microsoft.com/office/drawing/2010/main" val="0"/>
                                          </a:ext>
                                        </a:extLst>
                                      </a:blip>
                                      <a:srcRect l="80468" t="9934" r="10104" b="10278"/>
                                      <a:stretch/>
                                    </pic:blipFill>
                                    <pic:spPr bwMode="auto">
                                      <a:xfrm>
                                        <a:off x="0" y="0"/>
                                        <a:ext cx="607707" cy="2743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ins>
    </w:p>
    <w:p w14:paraId="219DB80E" w14:textId="748D236A" w:rsidR="00A35D24" w:rsidRPr="000A3708" w:rsidRDefault="00A35D24" w:rsidP="00A35D24">
      <w:pPr>
        <w:keepNext/>
        <w:jc w:val="center"/>
        <w:rPr>
          <w:ins w:id="282" w:author="Muhammad Omar Nawaz" w:date="2019-09-26T12:48:00Z"/>
          <w:rFonts w:asciiTheme="majorBidi" w:hAnsiTheme="majorBidi" w:cstheme="majorBidi"/>
        </w:rPr>
        <w:pPrChange w:id="283" w:author="Muhammad Omar Nawaz" w:date="2019-09-26T12:49:00Z">
          <w:pPr>
            <w:keepNext/>
          </w:pPr>
        </w:pPrChange>
      </w:pPr>
      <w:ins w:id="284"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06368" behindDoc="0" locked="0" layoutInCell="1" allowOverlap="1" wp14:anchorId="150E0124" wp14:editId="731C4948">
                  <wp:simplePos x="0" y="0"/>
                  <wp:positionH relativeFrom="column">
                    <wp:posOffset>954788</wp:posOffset>
                  </wp:positionH>
                  <wp:positionV relativeFrom="paragraph">
                    <wp:posOffset>73466</wp:posOffset>
                  </wp:positionV>
                  <wp:extent cx="307861" cy="348009"/>
                  <wp:effectExtent l="0" t="0" r="0" b="7620"/>
                  <wp:wrapNone/>
                  <wp:docPr id="80" name="Text Box 80"/>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0CAFC7" w14:textId="77777777" w:rsidR="00A35D24" w:rsidRPr="003E5DC2" w:rsidRDefault="00A35D24" w:rsidP="00A35D24">
                              <w:pPr>
                                <w:rPr>
                                  <w:sz w:val="48"/>
                                  <w:szCs w:val="48"/>
                                </w:rPr>
                              </w:pPr>
                              <w:r w:rsidRPr="003E5DC2">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E0124" id="Text Box 80" o:spid="_x0000_s1035" type="#_x0000_t202" style="position:absolute;left:0;text-align:left;margin-left:75.2pt;margin-top:5.8pt;width:24.25pt;height:27.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" filled="f" stroked="f">
                  <v:textbox>
                    <w:txbxContent>
                      <w:p w14:paraId="590CAFC7" w14:textId="77777777" w:rsidR="00A35D24" w:rsidRPr="003E5DC2" w:rsidRDefault="00A35D24" w:rsidP="00A35D24">
                        <w:pPr>
                          <w:rPr>
                            <w:sz w:val="48"/>
                            <w:szCs w:val="48"/>
                          </w:rPr>
                        </w:pPr>
                        <w:r w:rsidRPr="003E5DC2">
                          <w:rPr>
                            <w:sz w:val="36"/>
                            <w:szCs w:val="36"/>
                          </w:rPr>
                          <w:t>A</w:t>
                        </w:r>
                      </w:p>
                    </w:txbxContent>
                  </v:textbox>
                </v:shape>
              </w:pict>
            </mc:Fallback>
          </mc:AlternateContent>
        </w:r>
        <w:r w:rsidRPr="000A3708">
          <w:rPr>
            <w:rFonts w:asciiTheme="majorBidi" w:hAnsiTheme="majorBidi" w:cstheme="majorBidi"/>
            <w:noProof/>
          </w:rPr>
          <w:drawing>
            <wp:inline distT="0" distB="0" distL="0" distR="0" wp14:anchorId="3CFB0607" wp14:editId="6BE0A2EB">
              <wp:extent cx="2297140" cy="13716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T_PM_Conc_99.png"/>
                      <pic:cNvPicPr/>
                    </pic:nvPicPr>
                    <pic:blipFill rotWithShape="1">
                      <a:blip r:embed="rId18">
                        <a:extLst>
                          <a:ext uri="{28A0092B-C50C-407E-A947-70E740481C1C}">
                            <a14:useLocalDpi xmlns:a14="http://schemas.microsoft.com/office/drawing/2010/main" val="0"/>
                          </a:ext>
                        </a:extLst>
                      </a:blip>
                      <a:srcRect l="3646" t="12639" r="4078" b="13899"/>
                      <a:stretch/>
                    </pic:blipFill>
                    <pic:spPr bwMode="auto">
                      <a:xfrm>
                        <a:off x="0" y="0"/>
                        <a:ext cx="2297140" cy="1371600"/>
                      </a:xfrm>
                      <a:prstGeom prst="rect">
                        <a:avLst/>
                      </a:prstGeom>
                      <a:ln>
                        <a:noFill/>
                      </a:ln>
                      <a:extLst>
                        <a:ext uri="{53640926-AAD7-44D8-BBD7-CCE9431645EC}">
                          <a14:shadowObscured xmlns:a14="http://schemas.microsoft.com/office/drawing/2010/main"/>
                        </a:ext>
                      </a:extLst>
                    </pic:spPr>
                  </pic:pic>
                </a:graphicData>
              </a:graphic>
            </wp:inline>
          </w:drawing>
        </w:r>
      </w:ins>
    </w:p>
    <w:p w14:paraId="3AAABAF7" w14:textId="157C6994" w:rsidR="00A35D24" w:rsidRPr="000A3708" w:rsidRDefault="00A35D24" w:rsidP="00A35D24">
      <w:pPr>
        <w:keepNext/>
        <w:jc w:val="center"/>
        <w:rPr>
          <w:ins w:id="285" w:author="Muhammad Omar Nawaz" w:date="2019-09-26T12:48:00Z"/>
          <w:rFonts w:asciiTheme="majorBidi" w:hAnsiTheme="majorBidi" w:cstheme="majorBidi"/>
        </w:rPr>
        <w:pPrChange w:id="286" w:author="Muhammad Omar Nawaz" w:date="2019-09-26T12:49:00Z">
          <w:pPr>
            <w:keepNext/>
          </w:pPr>
        </w:pPrChange>
      </w:pPr>
      <w:ins w:id="287"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07392" behindDoc="0" locked="0" layoutInCell="1" allowOverlap="1" wp14:anchorId="01B25BC1" wp14:editId="7CD1B3A7">
                  <wp:simplePos x="0" y="0"/>
                  <wp:positionH relativeFrom="column">
                    <wp:posOffset>950406</wp:posOffset>
                  </wp:positionH>
                  <wp:positionV relativeFrom="paragraph">
                    <wp:posOffset>89535</wp:posOffset>
                  </wp:positionV>
                  <wp:extent cx="307861" cy="348009"/>
                  <wp:effectExtent l="0" t="0" r="0" b="7620"/>
                  <wp:wrapNone/>
                  <wp:docPr id="83" name="Text Box 8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2E9769" w14:textId="77777777" w:rsidR="00A35D24" w:rsidRPr="003E5DC2" w:rsidRDefault="00A35D24" w:rsidP="00A35D24">
                              <w:pPr>
                                <w:jc w:val="center"/>
                                <w:rPr>
                                  <w:sz w:val="48"/>
                                  <w:szCs w:val="48"/>
                                </w:rPr>
                                <w:pPrChange w:id="288" w:author="Muhammad Omar Nawaz" w:date="2019-09-26T12:49:00Z">
                                  <w:pPr/>
                                </w:pPrChange>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25BC1" id="Text Box 83" o:spid="_x0000_s1036" type="#_x0000_t202" style="position:absolute;left:0;text-align:left;margin-left:74.85pt;margin-top:7.05pt;width:24.25pt;height:2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" filled="f" stroked="f">
                  <v:textbox>
                    <w:txbxContent>
                      <w:p w14:paraId="7A2E9769" w14:textId="77777777" w:rsidR="00A35D24" w:rsidRPr="003E5DC2" w:rsidRDefault="00A35D24" w:rsidP="00A35D24">
                        <w:pPr>
                          <w:jc w:val="center"/>
                          <w:rPr>
                            <w:sz w:val="48"/>
                            <w:szCs w:val="48"/>
                          </w:rPr>
                          <w:pPrChange w:id="289" w:author="Muhammad Omar Nawaz" w:date="2019-09-26T12:49:00Z">
                            <w:pPr/>
                          </w:pPrChange>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713536" behindDoc="0" locked="0" layoutInCell="1" allowOverlap="1" wp14:anchorId="2D7D48FB" wp14:editId="5D5C034A">
                  <wp:simplePos x="0" y="0"/>
                  <wp:positionH relativeFrom="column">
                    <wp:posOffset>5416762</wp:posOffset>
                  </wp:positionH>
                  <wp:positionV relativeFrom="paragraph">
                    <wp:posOffset>1249045</wp:posOffset>
                  </wp:positionV>
                  <wp:extent cx="612140" cy="1936750"/>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612140" cy="19367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C03970" w14:textId="77777777" w:rsidR="00A35D24" w:rsidRDefault="00A35D24" w:rsidP="00A35D24">
                              <w:pPr>
                                <w:jc w:val="center"/>
                              </w:pPr>
                              <w:r>
                                <w:rPr>
                                  <w:noProof/>
                                </w:rPr>
                                <w:drawing>
                                  <wp:inline distT="0" distB="0" distL="0" distR="0" wp14:anchorId="276856DB" wp14:editId="78DAC3C1">
                                    <wp:extent cx="412547" cy="18800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D48FB" id="Text Box 81" o:spid="_x0000_s1037" type="#_x0000_t202" style="position:absolute;left:0;text-align:left;margin-left:426.5pt;margin-top:98.35pt;width:48.2pt;height:15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" filled="f" stroked="f">
                  <v:textbox>
                    <w:txbxContent>
                      <w:p w14:paraId="56C03970" w14:textId="77777777" w:rsidR="00A35D24" w:rsidRDefault="00A35D24" w:rsidP="00A35D24">
                        <w:pPr>
                          <w:jc w:val="center"/>
                        </w:pPr>
                        <w:r>
                          <w:rPr>
                            <w:noProof/>
                          </w:rPr>
                          <w:drawing>
                            <wp:inline distT="0" distB="0" distL="0" distR="0" wp14:anchorId="276856DB" wp14:editId="78DAC3C1">
                              <wp:extent cx="412547" cy="18800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ACRPMDIFFCONC.png"/>
                                      <pic:cNvPicPr/>
                                    </pic:nvPicPr>
                                    <pic:blipFill rotWithShape="1">
                                      <a:blip r:embed="rId15">
                                        <a:extLst>
                                          <a:ext uri="{28A0092B-C50C-407E-A947-70E740481C1C}">
                                            <a14:useLocalDpi xmlns:a14="http://schemas.microsoft.com/office/drawing/2010/main" val="0"/>
                                          </a:ext>
                                        </a:extLst>
                                      </a:blip>
                                      <a:srcRect l="81594" t="10245" r="10525" b="10130"/>
                                      <a:stretch/>
                                    </pic:blipFill>
                                    <pic:spPr bwMode="auto">
                                      <a:xfrm>
                                        <a:off x="0" y="0"/>
                                        <a:ext cx="412547" cy="188003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noProof/>
          </w:rPr>
          <w:drawing>
            <wp:inline distT="0" distB="0" distL="0" distR="0" wp14:anchorId="0D2BD302" wp14:editId="4896FEA3">
              <wp:extent cx="2326281" cy="13716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T11Conc.png"/>
                      <pic:cNvPicPr/>
                    </pic:nvPicPr>
                    <pic:blipFill rotWithShape="1">
                      <a:blip r:embed="rId19">
                        <a:extLst>
                          <a:ext uri="{28A0092B-C50C-407E-A947-70E740481C1C}">
                            <a14:useLocalDpi xmlns:a14="http://schemas.microsoft.com/office/drawing/2010/main" val="0"/>
                          </a:ext>
                        </a:extLst>
                      </a:blip>
                      <a:srcRect l="3646" t="13126" r="2313" b="12944"/>
                      <a:stretch/>
                    </pic:blipFill>
                    <pic:spPr bwMode="auto">
                      <a:xfrm>
                        <a:off x="0" y="0"/>
                        <a:ext cx="2326281" cy="1371600"/>
                      </a:xfrm>
                      <a:prstGeom prst="rect">
                        <a:avLst/>
                      </a:prstGeom>
                      <a:ln>
                        <a:noFill/>
                      </a:ln>
                      <a:extLst>
                        <a:ext uri="{53640926-AAD7-44D8-BBD7-CCE9431645EC}">
                          <a14:shadowObscured xmlns:a14="http://schemas.microsoft.com/office/drawing/2010/main"/>
                        </a:ext>
                      </a:extLst>
                    </pic:spPr>
                  </pic:pic>
                </a:graphicData>
              </a:graphic>
            </wp:inline>
          </w:drawing>
        </w:r>
      </w:ins>
    </w:p>
    <w:p w14:paraId="42D37351" w14:textId="15716916" w:rsidR="00A35D24" w:rsidRPr="000A3708" w:rsidRDefault="00A35D24" w:rsidP="00A35D24">
      <w:pPr>
        <w:keepNext/>
        <w:jc w:val="center"/>
        <w:rPr>
          <w:ins w:id="290" w:author="Muhammad Omar Nawaz" w:date="2019-09-26T12:48:00Z"/>
          <w:rFonts w:asciiTheme="majorBidi" w:hAnsiTheme="majorBidi" w:cstheme="majorBidi"/>
        </w:rPr>
        <w:pPrChange w:id="291" w:author="Muhammad Omar Nawaz" w:date="2019-09-26T12:49:00Z">
          <w:pPr>
            <w:keepNext/>
          </w:pPr>
        </w:pPrChange>
      </w:pPr>
      <w:ins w:id="292" w:author="Muhammad Omar Nawaz" w:date="2019-09-26T12:48:00Z">
        <w:r w:rsidRPr="000A3708">
          <w:rPr>
            <w:rFonts w:asciiTheme="majorBidi" w:hAnsiTheme="majorBidi" w:cstheme="majorBidi"/>
            <w:noProof/>
          </w:rPr>
          <mc:AlternateContent>
            <mc:Choice Requires="wps">
              <w:drawing>
                <wp:anchor distT="0" distB="0" distL="114300" distR="114300" simplePos="0" relativeHeight="251708416" behindDoc="0" locked="0" layoutInCell="1" allowOverlap="1" wp14:anchorId="1902E810" wp14:editId="043E61F4">
                  <wp:simplePos x="0" y="0"/>
                  <wp:positionH relativeFrom="column">
                    <wp:posOffset>989970</wp:posOffset>
                  </wp:positionH>
                  <wp:positionV relativeFrom="paragraph">
                    <wp:posOffset>52705</wp:posOffset>
                  </wp:positionV>
                  <wp:extent cx="307861" cy="348009"/>
                  <wp:effectExtent l="0" t="0" r="0" b="7620"/>
                  <wp:wrapNone/>
                  <wp:docPr id="85" name="Text Box 8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65C6FA" w14:textId="77777777" w:rsidR="00A35D24" w:rsidRDefault="00A35D24" w:rsidP="00A35D24">
                              <w:pPr>
                                <w:rPr>
                                  <w:sz w:val="36"/>
                                  <w:szCs w:val="36"/>
                                </w:rPr>
                              </w:pPr>
                              <w:r>
                                <w:rPr>
                                  <w:sz w:val="36"/>
                                  <w:szCs w:val="36"/>
                                </w:rPr>
                                <w:t>C</w:t>
                              </w:r>
                            </w:p>
                            <w:p w14:paraId="058F42C9" w14:textId="77777777" w:rsidR="00A35D24" w:rsidRPr="003E5DC2" w:rsidRDefault="00A35D24" w:rsidP="00A35D24">
                              <w:pPr>
                                <w:rPr>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2E810" id="Text Box 85" o:spid="_x0000_s1038" type="#_x0000_t202" style="position:absolute;left:0;text-align:left;margin-left:77.95pt;margin-top:4.15pt;width:24.25pt;height:2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" filled="f" stroked="f">
                  <v:textbox>
                    <w:txbxContent>
                      <w:p w14:paraId="3265C6FA" w14:textId="77777777" w:rsidR="00A35D24" w:rsidRDefault="00A35D24" w:rsidP="00A35D24">
                        <w:pPr>
                          <w:rPr>
                            <w:sz w:val="36"/>
                            <w:szCs w:val="36"/>
                          </w:rPr>
                        </w:pPr>
                        <w:r>
                          <w:rPr>
                            <w:sz w:val="36"/>
                            <w:szCs w:val="36"/>
                          </w:rPr>
                          <w:t>C</w:t>
                        </w:r>
                      </w:p>
                      <w:p w14:paraId="058F42C9" w14:textId="77777777" w:rsidR="00A35D24" w:rsidRPr="003E5DC2" w:rsidRDefault="00A35D24" w:rsidP="00A35D24">
                        <w:pPr>
                          <w:rPr>
                            <w:sz w:val="48"/>
                            <w:szCs w:val="48"/>
                          </w:rPr>
                        </w:pPr>
                      </w:p>
                    </w:txbxContent>
                  </v:textbox>
                </v:shape>
              </w:pict>
            </mc:Fallback>
          </mc:AlternateContent>
        </w:r>
        <w:r w:rsidRPr="000A3708">
          <w:rPr>
            <w:rFonts w:asciiTheme="majorBidi" w:hAnsiTheme="majorBidi" w:cstheme="majorBidi"/>
            <w:noProof/>
          </w:rPr>
          <w:drawing>
            <wp:inline distT="0" distB="0" distL="0" distR="0" wp14:anchorId="0FA610DE" wp14:editId="3C09E8FC">
              <wp:extent cx="2316405" cy="1371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TPMDIFFCONC.png"/>
                      <pic:cNvPicPr/>
                    </pic:nvPicPr>
                    <pic:blipFill rotWithShape="1">
                      <a:blip r:embed="rId20">
                        <a:extLst>
                          <a:ext uri="{28A0092B-C50C-407E-A947-70E740481C1C}">
                            <a14:useLocalDpi xmlns:a14="http://schemas.microsoft.com/office/drawing/2010/main" val="0"/>
                          </a:ext>
                        </a:extLst>
                      </a:blip>
                      <a:srcRect l="1631" t="13919" r="9622" b="16016"/>
                      <a:stretch/>
                    </pic:blipFill>
                    <pic:spPr bwMode="auto">
                      <a:xfrm>
                        <a:off x="0" y="0"/>
                        <a:ext cx="2316405" cy="1371600"/>
                      </a:xfrm>
                      <a:prstGeom prst="rect">
                        <a:avLst/>
                      </a:prstGeom>
                      <a:ln>
                        <a:noFill/>
                      </a:ln>
                      <a:extLst>
                        <a:ext uri="{53640926-AAD7-44D8-BBD7-CCE9431645EC}">
                          <a14:shadowObscured xmlns:a14="http://schemas.microsoft.com/office/drawing/2010/main"/>
                        </a:ext>
                      </a:extLst>
                    </pic:spPr>
                  </pic:pic>
                </a:graphicData>
              </a:graphic>
            </wp:inline>
          </w:drawing>
        </w:r>
      </w:ins>
    </w:p>
    <w:p w14:paraId="44FBBF3F" w14:textId="77777777" w:rsidR="00A35D24" w:rsidRPr="000A3708" w:rsidRDefault="00A35D24" w:rsidP="00A35D24">
      <w:pPr>
        <w:keepNext/>
        <w:jc w:val="center"/>
        <w:rPr>
          <w:ins w:id="293" w:author="Muhammad Omar Nawaz" w:date="2019-09-26T12:48:00Z"/>
          <w:rFonts w:asciiTheme="majorBidi" w:hAnsiTheme="majorBidi" w:cstheme="majorBidi"/>
        </w:rPr>
      </w:pPr>
    </w:p>
    <w:p w14:paraId="08E49F0B" w14:textId="77777777" w:rsidR="00A35D24" w:rsidRPr="000A3708" w:rsidRDefault="00A35D24" w:rsidP="00A35D24">
      <w:pPr>
        <w:keepNext/>
        <w:jc w:val="center"/>
        <w:rPr>
          <w:ins w:id="294" w:author="Muhammad Omar Nawaz" w:date="2019-09-26T12:48:00Z"/>
          <w:rFonts w:asciiTheme="majorBidi" w:hAnsiTheme="majorBidi" w:cstheme="majorBidi"/>
        </w:rPr>
      </w:pPr>
    </w:p>
    <w:p w14:paraId="47A43881" w14:textId="08805F4F" w:rsidR="00A35D24" w:rsidRDefault="00A35D24" w:rsidP="00A35D24">
      <w:pPr>
        <w:spacing w:line="480" w:lineRule="auto"/>
        <w:rPr>
          <w:ins w:id="295" w:author="Muhammad Omar Nawaz" w:date="2019-09-26T13:04:00Z"/>
          <w:rFonts w:asciiTheme="majorBidi" w:hAnsiTheme="majorBidi" w:cstheme="majorBidi"/>
        </w:rPr>
      </w:pPr>
      <w:ins w:id="296" w:author="Muhammad Omar Nawaz" w:date="2019-09-26T12:48:00Z">
        <w:r w:rsidRPr="002E05AF">
          <w:rPr>
            <w:rFonts w:asciiTheme="majorBidi" w:hAnsiTheme="majorBidi" w:cstheme="majorBidi"/>
            <w:b/>
            <w:bCs/>
            <w:color w:val="000000" w:themeColor="text1"/>
          </w:rPr>
          <w:t>Figure 2</w:t>
        </w:r>
        <w:r>
          <w:rPr>
            <w:rFonts w:asciiTheme="majorBidi" w:hAnsiTheme="majorBidi" w:cstheme="majorBidi"/>
            <w:b/>
            <w:bCs/>
            <w:color w:val="000000" w:themeColor="text1"/>
          </w:rPr>
          <w:t>b</w:t>
        </w:r>
        <w:r w:rsidRPr="002E05AF">
          <w:rPr>
            <w:rFonts w:asciiTheme="majorBidi" w:hAnsiTheme="majorBidi" w:cstheme="majorBidi"/>
            <w:color w:val="000000" w:themeColor="text1"/>
          </w:rPr>
          <w:t xml:space="preserve"> Spatial trends in PM</w:t>
        </w:r>
        <w:r w:rsidRPr="002E05AF">
          <w:rPr>
            <w:rFonts w:asciiTheme="majorBidi" w:hAnsiTheme="majorBidi" w:cstheme="majorBidi"/>
            <w:color w:val="000000" w:themeColor="text1"/>
            <w:vertAlign w:val="subscript"/>
          </w:rPr>
          <w:t>2.5</w:t>
        </w:r>
        <w:r w:rsidRPr="002E05AF">
          <w:rPr>
            <w:rFonts w:asciiTheme="majorBidi" w:hAnsiTheme="majorBidi" w:cstheme="majorBidi"/>
            <w:color w:val="000000" w:themeColor="text1"/>
          </w:rPr>
          <w:t xml:space="preserve"> concentration: </w:t>
        </w:r>
        <w:r>
          <w:rPr>
            <w:rFonts w:asciiTheme="majorBidi" w:hAnsiTheme="majorBidi" w:cstheme="majorBidi"/>
            <w:color w:val="000000" w:themeColor="text1"/>
          </w:rPr>
          <w:t>BME</w:t>
        </w:r>
        <w:r w:rsidRPr="002E05AF">
          <w:rPr>
            <w:rFonts w:asciiTheme="majorBidi" w:hAnsiTheme="majorBidi" w:cstheme="majorBidi"/>
            <w:color w:val="000000" w:themeColor="text1"/>
          </w:rPr>
          <w:t>1999 (</w:t>
        </w:r>
        <w:r w:rsidRPr="002E05AF">
          <w:rPr>
            <w:rFonts w:asciiTheme="majorBidi" w:hAnsiTheme="majorBidi" w:cstheme="majorBidi"/>
            <w:b/>
            <w:bCs/>
            <w:color w:val="000000" w:themeColor="text1"/>
          </w:rPr>
          <w:t>A</w:t>
        </w:r>
        <w:r w:rsidRPr="002E05AF">
          <w:rPr>
            <w:rFonts w:asciiTheme="majorBidi" w:hAnsiTheme="majorBidi" w:cstheme="majorBidi"/>
            <w:color w:val="000000" w:themeColor="text1"/>
          </w:rPr>
          <w:t xml:space="preserve">), </w:t>
        </w:r>
        <w:r>
          <w:rPr>
            <w:rFonts w:asciiTheme="majorBidi" w:hAnsiTheme="majorBidi" w:cstheme="majorBidi"/>
            <w:color w:val="000000" w:themeColor="text1"/>
          </w:rPr>
          <w:t>BME</w:t>
        </w:r>
        <w:r w:rsidRPr="002E05AF">
          <w:rPr>
            <w:rFonts w:asciiTheme="majorBidi" w:hAnsiTheme="majorBidi" w:cstheme="majorBidi"/>
            <w:color w:val="000000" w:themeColor="text1"/>
          </w:rPr>
          <w:t xml:space="preserve"> 201</w:t>
        </w:r>
        <w:r>
          <w:rPr>
            <w:rFonts w:asciiTheme="majorBidi" w:hAnsiTheme="majorBidi" w:cstheme="majorBidi"/>
            <w:color w:val="000000" w:themeColor="text1"/>
          </w:rPr>
          <w:t>6</w:t>
        </w:r>
      </w:ins>
      <w:ins w:id="297" w:author="Muhammad Omar Nawaz" w:date="2019-09-26T12:49:00Z">
        <w:r>
          <w:rPr>
            <w:rFonts w:asciiTheme="majorBidi" w:hAnsiTheme="majorBidi" w:cstheme="majorBidi"/>
            <w:color w:val="000000" w:themeColor="text1"/>
          </w:rPr>
          <w:t xml:space="preserve"> </w:t>
        </w:r>
      </w:ins>
      <w:ins w:id="298" w:author="Muhammad Omar Nawaz" w:date="2019-09-26T12:48:00Z">
        <w:r w:rsidRPr="002E05AF">
          <w:rPr>
            <w:rFonts w:asciiTheme="majorBidi" w:hAnsiTheme="majorBidi" w:cstheme="majorBidi"/>
            <w:color w:val="000000" w:themeColor="text1"/>
          </w:rPr>
          <w:t>(</w:t>
        </w:r>
        <w:r w:rsidRPr="002E05AF">
          <w:rPr>
            <w:rFonts w:asciiTheme="majorBidi" w:hAnsiTheme="majorBidi" w:cstheme="majorBidi"/>
            <w:b/>
            <w:bCs/>
            <w:color w:val="000000" w:themeColor="text1"/>
          </w:rPr>
          <w:t>B</w:t>
        </w:r>
        <w:r w:rsidRPr="002E05AF">
          <w:rPr>
            <w:rFonts w:asciiTheme="majorBidi" w:hAnsiTheme="majorBidi" w:cstheme="majorBidi"/>
            <w:color w:val="000000" w:themeColor="text1"/>
          </w:rPr>
          <w:t xml:space="preserve">), </w:t>
        </w:r>
        <w:r>
          <w:rPr>
            <w:rFonts w:asciiTheme="majorBidi" w:hAnsiTheme="majorBidi" w:cstheme="majorBidi"/>
            <w:color w:val="000000" w:themeColor="text1"/>
          </w:rPr>
          <w:t>BME</w:t>
        </w:r>
        <w:r w:rsidRPr="002E05AF">
          <w:rPr>
            <w:rFonts w:asciiTheme="majorBidi" w:hAnsiTheme="majorBidi" w:cstheme="majorBidi"/>
            <w:color w:val="000000" w:themeColor="text1"/>
          </w:rPr>
          <w:t xml:space="preserve"> difference from 1999 to 201</w:t>
        </w:r>
        <w:r>
          <w:rPr>
            <w:rFonts w:asciiTheme="majorBidi" w:hAnsiTheme="majorBidi" w:cstheme="majorBidi"/>
            <w:color w:val="000000" w:themeColor="text1"/>
          </w:rPr>
          <w:t>6</w:t>
        </w:r>
        <w:r w:rsidRPr="002E05AF">
          <w:rPr>
            <w:rFonts w:asciiTheme="majorBidi" w:hAnsiTheme="majorBidi" w:cstheme="majorBidi"/>
            <w:color w:val="000000" w:themeColor="text1"/>
          </w:rPr>
          <w:t xml:space="preserve"> (</w:t>
        </w:r>
        <w:r w:rsidRPr="002E05AF">
          <w:rPr>
            <w:rFonts w:asciiTheme="majorBidi" w:hAnsiTheme="majorBidi" w:cstheme="majorBidi"/>
            <w:b/>
            <w:bCs/>
            <w:color w:val="000000" w:themeColor="text1"/>
          </w:rPr>
          <w:t>C</w:t>
        </w:r>
      </w:ins>
      <w:ins w:id="299" w:author="Muhammad Omar Nawaz" w:date="2019-09-26T12:49:00Z">
        <w:r>
          <w:rPr>
            <w:rFonts w:asciiTheme="majorBidi" w:hAnsiTheme="majorBidi" w:cstheme="majorBidi"/>
            <w:color w:val="000000" w:themeColor="text1"/>
          </w:rPr>
          <w:t>)</w:t>
        </w:r>
      </w:ins>
    </w:p>
    <w:p w14:paraId="3FD5114C" w14:textId="77777777" w:rsidR="00403EFE" w:rsidRPr="000A3708" w:rsidRDefault="00403EFE" w:rsidP="00A35D24">
      <w:pPr>
        <w:spacing w:line="480" w:lineRule="auto"/>
        <w:rPr>
          <w:rFonts w:asciiTheme="majorBidi" w:hAnsiTheme="majorBidi" w:cstheme="majorBidi"/>
        </w:rPr>
        <w:pPrChange w:id="300" w:author="Muhammad Omar Nawaz" w:date="2019-09-26T12:48:00Z">
          <w:pPr>
            <w:spacing w:line="480" w:lineRule="auto"/>
            <w:ind w:firstLine="720"/>
          </w:pPr>
        </w:pPrChange>
      </w:pPr>
    </w:p>
    <w:p w14:paraId="2E1574BA" w14:textId="7A6BDEFD" w:rsidR="003F2F82" w:rsidRPr="000A3708" w:rsidRDefault="00A23922" w:rsidP="00CF0B86">
      <w:pPr>
        <w:spacing w:line="480" w:lineRule="auto"/>
        <w:ind w:firstLine="720"/>
        <w:rPr>
          <w:rFonts w:asciiTheme="majorBidi" w:hAnsiTheme="majorBidi" w:cstheme="majorBidi"/>
        </w:rPr>
      </w:pPr>
      <w:r w:rsidRPr="000A3708">
        <w:rPr>
          <w:rFonts w:asciiTheme="majorBidi" w:hAnsiTheme="majorBidi" w:cstheme="majorBidi"/>
        </w:rPr>
        <w:t xml:space="preserve">Between the </w:t>
      </w:r>
      <w:del w:id="301" w:author="Muhammad Omar Nawaz" w:date="2019-09-26T13:04:00Z">
        <w:r w:rsidRPr="000A3708" w:rsidDel="00403EFE">
          <w:rPr>
            <w:rFonts w:asciiTheme="majorBidi" w:hAnsiTheme="majorBidi" w:cstheme="majorBidi"/>
          </w:rPr>
          <w:delText xml:space="preserve">two </w:delText>
        </w:r>
      </w:del>
      <w:ins w:id="302" w:author="Muhammad Omar Nawaz" w:date="2019-09-26T13:04:00Z">
        <w:r w:rsidR="00403EFE">
          <w:rPr>
            <w:rFonts w:asciiTheme="majorBidi" w:hAnsiTheme="majorBidi" w:cstheme="majorBidi"/>
          </w:rPr>
          <w:t>three</w:t>
        </w:r>
        <w:r w:rsidR="00403EFE" w:rsidRPr="000A3708">
          <w:rPr>
            <w:rFonts w:asciiTheme="majorBidi" w:hAnsiTheme="majorBidi" w:cstheme="majorBidi"/>
          </w:rPr>
          <w:t xml:space="preserve"> </w:t>
        </w:r>
      </w:ins>
      <w:r w:rsidRPr="000A3708">
        <w:rPr>
          <w:rFonts w:asciiTheme="majorBidi" w:hAnsiTheme="majorBidi" w:cstheme="majorBidi"/>
        </w:rPr>
        <w:t>datasets,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appear to have </w:t>
      </w:r>
      <w:r w:rsidR="00BC376C" w:rsidRPr="000A3708">
        <w:rPr>
          <w:rFonts w:asciiTheme="majorBidi" w:hAnsiTheme="majorBidi" w:cstheme="majorBidi"/>
        </w:rPr>
        <w:t>stronger</w:t>
      </w:r>
      <w:r w:rsidRPr="000A3708">
        <w:rPr>
          <w:rFonts w:asciiTheme="majorBidi" w:hAnsiTheme="majorBidi" w:cstheme="majorBidi"/>
        </w:rPr>
        <w:t xml:space="preserve"> decreases </w:t>
      </w:r>
      <w:r w:rsidR="00E86790" w:rsidRPr="000A3708">
        <w:rPr>
          <w:rFonts w:asciiTheme="majorBidi" w:hAnsiTheme="majorBidi" w:cstheme="majorBidi"/>
        </w:rPr>
        <w:t xml:space="preserve">in </w:t>
      </w:r>
      <w:r w:rsidR="00AC4E9B" w:rsidRPr="000A3708">
        <w:rPr>
          <w:rFonts w:asciiTheme="majorBidi" w:hAnsiTheme="majorBidi" w:cstheme="majorBidi"/>
        </w:rPr>
        <w:t xml:space="preserve">the </w:t>
      </w:r>
      <w:r w:rsidR="00BC376C" w:rsidRPr="000A3708">
        <w:rPr>
          <w:rFonts w:asciiTheme="majorBidi" w:hAnsiTheme="majorBidi" w:cstheme="majorBidi"/>
        </w:rPr>
        <w:t xml:space="preserve">specific regions </w:t>
      </w:r>
      <w:r w:rsidR="00AC4E9B" w:rsidRPr="000A3708">
        <w:rPr>
          <w:rFonts w:asciiTheme="majorBidi" w:hAnsiTheme="majorBidi" w:cstheme="majorBidi"/>
        </w:rPr>
        <w:t xml:space="preserve">of </w:t>
      </w:r>
      <w:r w:rsidR="00E86790" w:rsidRPr="000A3708">
        <w:rPr>
          <w:rFonts w:asciiTheme="majorBidi" w:hAnsiTheme="majorBidi" w:cstheme="majorBidi"/>
        </w:rPr>
        <w:t xml:space="preserve">Appalachia, the Ohio Valley, coastal Carolina/Virginia, and south-western Texas, </w:t>
      </w:r>
      <w:proofErr w:type="gramStart"/>
      <w:r w:rsidR="00E86790" w:rsidRPr="000A3708">
        <w:rPr>
          <w:rFonts w:asciiTheme="majorBidi" w:hAnsiTheme="majorBidi" w:cstheme="majorBidi"/>
        </w:rPr>
        <w:t>while  NACR</w:t>
      </w:r>
      <w:proofErr w:type="gramEnd"/>
      <w:ins w:id="303" w:author="Muhammad Omar Nawaz" w:date="2019-09-26T13:04:00Z">
        <w:r w:rsidR="00403EFE">
          <w:rPr>
            <w:rFonts w:asciiTheme="majorBidi" w:hAnsiTheme="majorBidi" w:cstheme="majorBidi"/>
          </w:rPr>
          <w:t xml:space="preserve"> and BME</w:t>
        </w:r>
      </w:ins>
      <w:r w:rsidR="00E86790" w:rsidRPr="000A3708">
        <w:rPr>
          <w:rFonts w:asciiTheme="majorBidi" w:hAnsiTheme="majorBidi" w:cstheme="majorBidi"/>
        </w:rPr>
        <w:t xml:space="preserve"> appear</w:t>
      </w:r>
      <w:del w:id="304" w:author="Muhammad Omar Nawaz" w:date="2019-09-26T13:04:00Z">
        <w:r w:rsidR="00E86790" w:rsidRPr="000A3708" w:rsidDel="00403EFE">
          <w:rPr>
            <w:rFonts w:asciiTheme="majorBidi" w:hAnsiTheme="majorBidi" w:cstheme="majorBidi"/>
          </w:rPr>
          <w:delText>s</w:delText>
        </w:r>
      </w:del>
      <w:r w:rsidR="00E86790" w:rsidRPr="000A3708">
        <w:rPr>
          <w:rFonts w:asciiTheme="majorBidi" w:hAnsiTheme="majorBidi" w:cstheme="majorBidi"/>
        </w:rPr>
        <w:t xml:space="preserve"> to have slightly larger decreases overall but fewer </w:t>
      </w:r>
      <w:r w:rsidR="00E86790" w:rsidRPr="000A3708">
        <w:rPr>
          <w:rFonts w:asciiTheme="majorBidi" w:hAnsiTheme="majorBidi" w:cstheme="majorBidi"/>
        </w:rPr>
        <w:lastRenderedPageBreak/>
        <w:t xml:space="preserve">regions of sharp decrease. </w:t>
      </w:r>
      <w:proofErr w:type="gramStart"/>
      <w:r w:rsidR="00E86790" w:rsidRPr="000A3708">
        <w:rPr>
          <w:rFonts w:asciiTheme="majorBidi" w:hAnsiTheme="majorBidi" w:cstheme="majorBidi"/>
        </w:rPr>
        <w:t>Additionally</w:t>
      </w:r>
      <w:proofErr w:type="gramEnd"/>
      <w:r w:rsidR="00E86790" w:rsidRPr="000A3708">
        <w:rPr>
          <w:rFonts w:asciiTheme="majorBidi" w:hAnsiTheme="majorBidi" w:cstheme="majorBidi"/>
        </w:rPr>
        <w:t xml:space="preserve"> SAT shows a regional increase in the south-western US that is absent from NACR</w:t>
      </w:r>
      <w:ins w:id="305" w:author="Muhammad Omar Nawaz" w:date="2019-09-26T13:04:00Z">
        <w:r w:rsidR="00403EFE">
          <w:rPr>
            <w:rFonts w:asciiTheme="majorBidi" w:hAnsiTheme="majorBidi" w:cstheme="majorBidi"/>
          </w:rPr>
          <w:t xml:space="preserve"> and BME</w:t>
        </w:r>
      </w:ins>
      <w:r w:rsidR="00E86790" w:rsidRPr="000A3708">
        <w:rPr>
          <w:rFonts w:asciiTheme="majorBidi" w:hAnsiTheme="majorBidi" w:cstheme="majorBidi"/>
        </w:rPr>
        <w:t>.</w:t>
      </w:r>
      <w:r w:rsidR="00351615" w:rsidRPr="000A3708">
        <w:rPr>
          <w:rFonts w:asciiTheme="majorBidi" w:hAnsiTheme="majorBidi" w:cstheme="majorBidi"/>
        </w:rPr>
        <w:t xml:space="preserve"> However, when comparing the </w:t>
      </w:r>
      <w:del w:id="306" w:author="Muhammad Omar Nawaz" w:date="2019-09-26T13:05:00Z">
        <w:r w:rsidR="00351615" w:rsidRPr="000A3708" w:rsidDel="00403EFE">
          <w:rPr>
            <w:rFonts w:asciiTheme="majorBidi" w:hAnsiTheme="majorBidi" w:cstheme="majorBidi"/>
          </w:rPr>
          <w:delText xml:space="preserve">two </w:delText>
        </w:r>
      </w:del>
      <w:ins w:id="307" w:author="Muhammad Omar Nawaz" w:date="2019-09-26T13:05:00Z">
        <w:r w:rsidR="00403EFE">
          <w:rPr>
            <w:rFonts w:asciiTheme="majorBidi" w:hAnsiTheme="majorBidi" w:cstheme="majorBidi"/>
          </w:rPr>
          <w:t>three</w:t>
        </w:r>
        <w:r w:rsidR="00403EFE" w:rsidRPr="000A3708">
          <w:rPr>
            <w:rFonts w:asciiTheme="majorBidi" w:hAnsiTheme="majorBidi" w:cstheme="majorBidi"/>
          </w:rPr>
          <w:t xml:space="preserve"> </w:t>
        </w:r>
      </w:ins>
      <w:r w:rsidR="00351615" w:rsidRPr="000A3708">
        <w:rPr>
          <w:rFonts w:asciiTheme="majorBidi" w:hAnsiTheme="majorBidi" w:cstheme="majorBidi"/>
        </w:rPr>
        <w:t>it</w:t>
      </w:r>
      <w:r w:rsidR="002752F9" w:rsidRPr="000A3708">
        <w:rPr>
          <w:rFonts w:asciiTheme="majorBidi" w:hAnsiTheme="majorBidi" w:cstheme="majorBidi"/>
        </w:rPr>
        <w:t xml:space="preserve"> i</w:t>
      </w:r>
      <w:r w:rsidR="00351615" w:rsidRPr="000A3708">
        <w:rPr>
          <w:rFonts w:asciiTheme="majorBidi" w:hAnsiTheme="majorBidi" w:cstheme="majorBidi"/>
        </w:rPr>
        <w:t>s important to consider that the NACR data covered a shorter period of time</w:t>
      </w:r>
      <w:r w:rsidR="00AC4E9B" w:rsidRPr="000A3708">
        <w:rPr>
          <w:rFonts w:asciiTheme="majorBidi" w:hAnsiTheme="majorBidi" w:cstheme="majorBidi"/>
        </w:rPr>
        <w:t>,</w:t>
      </w:r>
      <w:r w:rsidR="00351615" w:rsidRPr="000A3708">
        <w:rPr>
          <w:rFonts w:asciiTheme="majorBidi" w:hAnsiTheme="majorBidi" w:cstheme="majorBidi"/>
        </w:rPr>
        <w:t xml:space="preserve"> meaning a smaller decrease would be expected.</w:t>
      </w:r>
    </w:p>
    <w:p w14:paraId="1AE88C29" w14:textId="046C983B" w:rsidR="009F7975" w:rsidRPr="000A3708" w:rsidRDefault="00A500C8" w:rsidP="00403EFE">
      <w:pPr>
        <w:keepNext/>
        <w:spacing w:before="240" w:line="480" w:lineRule="auto"/>
        <w:jc w:val="center"/>
        <w:rPr>
          <w:rFonts w:asciiTheme="majorBidi" w:hAnsiTheme="majorBidi" w:cstheme="majorBidi"/>
        </w:rPr>
        <w:pPrChange w:id="308" w:author="Muhammad Omar Nawaz" w:date="2019-09-26T13:10:00Z">
          <w:pPr>
            <w:keepNext/>
            <w:spacing w:before="240" w:line="480" w:lineRule="auto"/>
          </w:pPr>
        </w:pPrChange>
      </w:pPr>
      <w:r w:rsidRPr="000A3708">
        <w:rPr>
          <w:rFonts w:asciiTheme="majorBidi" w:hAnsiTheme="majorBidi" w:cstheme="majorBidi"/>
          <w:noProof/>
        </w:rPr>
        <w:drawing>
          <wp:inline distT="0" distB="0" distL="0" distR="0" wp14:anchorId="26BFD47B" wp14:editId="57EA5C25">
            <wp:extent cx="4821382" cy="313728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zone_Conc.png"/>
                    <pic:cNvPicPr/>
                  </pic:nvPicPr>
                  <pic:blipFill>
                    <a:blip r:embed="rId21">
                      <a:extLst>
                        <a:ext uri="{28A0092B-C50C-407E-A947-70E740481C1C}">
                          <a14:useLocalDpi xmlns:a14="http://schemas.microsoft.com/office/drawing/2010/main" val="0"/>
                        </a:ext>
                      </a:extLst>
                    </a:blip>
                    <a:stretch>
                      <a:fillRect/>
                    </a:stretch>
                  </pic:blipFill>
                  <pic:spPr bwMode="auto">
                    <a:xfrm>
                      <a:off x="0" y="0"/>
                      <a:ext cx="4829173" cy="3142353"/>
                    </a:xfrm>
                    <a:prstGeom prst="rect">
                      <a:avLst/>
                    </a:prstGeom>
                    <a:ln>
                      <a:noFill/>
                    </a:ln>
                    <a:extLst>
                      <a:ext uri="{53640926-AAD7-44D8-BBD7-CCE9431645EC}">
                        <a14:shadowObscured xmlns:a14="http://schemas.microsoft.com/office/drawing/2010/main"/>
                      </a:ext>
                    </a:extLst>
                  </pic:spPr>
                </pic:pic>
              </a:graphicData>
            </a:graphic>
          </wp:inline>
        </w:drawing>
      </w:r>
    </w:p>
    <w:p w14:paraId="19D34791" w14:textId="01C4E269" w:rsidR="003109FB" w:rsidRPr="002E05AF" w:rsidRDefault="009F7975" w:rsidP="0095449E">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3109FB" w:rsidRPr="002E05AF">
        <w:rPr>
          <w:rFonts w:asciiTheme="majorBidi" w:hAnsiTheme="majorBidi" w:cstheme="majorBidi"/>
          <w:b/>
          <w:bCs/>
          <w:color w:val="000000" w:themeColor="text1"/>
          <w:sz w:val="24"/>
          <w:szCs w:val="24"/>
        </w:rPr>
        <w:t>3</w:t>
      </w:r>
      <w:r w:rsidR="003109FB" w:rsidRPr="002E05AF">
        <w:rPr>
          <w:rFonts w:asciiTheme="majorBidi" w:hAnsiTheme="majorBidi" w:cstheme="majorBidi"/>
          <w:color w:val="000000" w:themeColor="text1"/>
          <w:sz w:val="24"/>
          <w:szCs w:val="24"/>
        </w:rPr>
        <w:t xml:space="preserve"> US</w:t>
      </w:r>
      <w:r w:rsidR="00285111" w:rsidRPr="002E05AF">
        <w:rPr>
          <w:rFonts w:asciiTheme="majorBidi" w:hAnsiTheme="majorBidi" w:cstheme="majorBidi"/>
          <w:color w:val="000000" w:themeColor="text1"/>
          <w:sz w:val="24"/>
          <w:szCs w:val="24"/>
        </w:rPr>
        <w:t xml:space="preserve"> 8-hr 6 mo.</w:t>
      </w:r>
      <w:r w:rsidR="003109FB" w:rsidRPr="002E05AF">
        <w:rPr>
          <w:rFonts w:asciiTheme="majorBidi" w:hAnsiTheme="majorBidi" w:cstheme="majorBidi"/>
          <w:color w:val="000000" w:themeColor="text1"/>
          <w:sz w:val="24"/>
          <w:szCs w:val="24"/>
        </w:rPr>
        <w:t xml:space="preserve"> O</w:t>
      </w:r>
      <w:r w:rsidR="003109FB" w:rsidRPr="002E05AF">
        <w:rPr>
          <w:rFonts w:asciiTheme="majorBidi" w:hAnsiTheme="majorBidi" w:cstheme="majorBidi"/>
          <w:color w:val="000000" w:themeColor="text1"/>
          <w:sz w:val="24"/>
          <w:szCs w:val="24"/>
          <w:vertAlign w:val="subscript"/>
        </w:rPr>
        <w:t>3</w:t>
      </w:r>
      <w:r w:rsidR="003109FB" w:rsidRPr="002E05AF">
        <w:rPr>
          <w:rFonts w:asciiTheme="majorBidi" w:hAnsiTheme="majorBidi" w:cstheme="majorBidi"/>
          <w:color w:val="000000" w:themeColor="text1"/>
          <w:sz w:val="24"/>
          <w:szCs w:val="24"/>
        </w:rPr>
        <w:t xml:space="preserve"> concentration </w:t>
      </w:r>
      <w:r w:rsidR="0095449E" w:rsidRPr="002E05AF">
        <w:rPr>
          <w:rFonts w:asciiTheme="majorBidi" w:hAnsiTheme="majorBidi" w:cstheme="majorBidi"/>
          <w:color w:val="000000" w:themeColor="text1"/>
          <w:sz w:val="24"/>
          <w:szCs w:val="24"/>
        </w:rPr>
        <w:t xml:space="preserve">temporal </w:t>
      </w:r>
      <w:r w:rsidR="003109FB" w:rsidRPr="002E05AF">
        <w:rPr>
          <w:rFonts w:asciiTheme="majorBidi" w:hAnsiTheme="majorBidi" w:cstheme="majorBidi"/>
          <w:color w:val="000000" w:themeColor="text1"/>
          <w:sz w:val="24"/>
          <w:szCs w:val="24"/>
        </w:rPr>
        <w:t xml:space="preserve">trends for NACR </w:t>
      </w:r>
    </w:p>
    <w:p w14:paraId="6655CDC5" w14:textId="73B669F6" w:rsidR="009F7975" w:rsidRPr="000A3708" w:rsidRDefault="003109FB" w:rsidP="0090524F">
      <w:pPr>
        <w:pStyle w:val="Caption"/>
        <w:spacing w:line="480" w:lineRule="auto"/>
        <w:ind w:firstLine="720"/>
        <w:outlineLvl w:val="0"/>
        <w:rPr>
          <w:rFonts w:asciiTheme="majorBidi" w:hAnsiTheme="majorBidi" w:cstheme="majorBidi"/>
          <w:i w:val="0"/>
          <w:iCs w:val="0"/>
          <w:color w:val="000000" w:themeColor="text1"/>
          <w:sz w:val="24"/>
          <w:szCs w:val="24"/>
        </w:rPr>
      </w:pPr>
      <w:r w:rsidRPr="000A3708">
        <w:rPr>
          <w:rFonts w:asciiTheme="majorBidi" w:hAnsiTheme="majorBidi" w:cstheme="majorBidi"/>
          <w:i w:val="0"/>
          <w:iCs w:val="0"/>
          <w:color w:val="000000" w:themeColor="text1"/>
          <w:sz w:val="24"/>
          <w:szCs w:val="24"/>
        </w:rPr>
        <w:t>Figure 3 illustrates the general temporal trend</w:t>
      </w:r>
      <w:r w:rsidR="0090524F" w:rsidRPr="000A3708">
        <w:rPr>
          <w:rFonts w:asciiTheme="majorBidi" w:hAnsiTheme="majorBidi" w:cstheme="majorBidi"/>
          <w:i w:val="0"/>
          <w:iCs w:val="0"/>
          <w:color w:val="000000" w:themeColor="text1"/>
          <w:sz w:val="24"/>
          <w:szCs w:val="24"/>
        </w:rPr>
        <w:t>s</w:t>
      </w:r>
      <w:r w:rsidRPr="000A3708">
        <w:rPr>
          <w:rFonts w:asciiTheme="majorBidi" w:hAnsiTheme="majorBidi" w:cstheme="majorBidi"/>
          <w:i w:val="0"/>
          <w:iCs w:val="0"/>
          <w:color w:val="000000" w:themeColor="text1"/>
          <w:sz w:val="24"/>
          <w:szCs w:val="24"/>
        </w:rPr>
        <w:t xml:space="preserve"> in summertime O</w:t>
      </w:r>
      <w:r w:rsidRPr="000A3708">
        <w:rPr>
          <w:rFonts w:asciiTheme="majorBidi" w:hAnsiTheme="majorBidi" w:cstheme="majorBidi"/>
          <w:i w:val="0"/>
          <w:iCs w:val="0"/>
          <w:color w:val="000000" w:themeColor="text1"/>
          <w:sz w:val="24"/>
          <w:szCs w:val="24"/>
          <w:vertAlign w:val="subscript"/>
        </w:rPr>
        <w:t>3</w:t>
      </w:r>
      <w:r w:rsidR="00BE1EC0" w:rsidRPr="000A3708">
        <w:rPr>
          <w:rFonts w:asciiTheme="majorBidi" w:hAnsiTheme="majorBidi" w:cstheme="majorBidi"/>
          <w:i w:val="0"/>
          <w:iCs w:val="0"/>
          <w:color w:val="000000" w:themeColor="text1"/>
          <w:sz w:val="24"/>
          <w:szCs w:val="24"/>
        </w:rPr>
        <w:t xml:space="preserve"> from NACR</w:t>
      </w:r>
      <w:r w:rsidRPr="000A3708">
        <w:rPr>
          <w:rFonts w:asciiTheme="majorBidi" w:hAnsiTheme="majorBidi" w:cstheme="majorBidi"/>
          <w:color w:val="000000" w:themeColor="text1"/>
          <w:sz w:val="24"/>
          <w:szCs w:val="24"/>
        </w:rPr>
        <w:t>.</w:t>
      </w:r>
      <w:r w:rsidR="0090524F" w:rsidRPr="000A3708">
        <w:rPr>
          <w:rFonts w:asciiTheme="majorBidi" w:hAnsiTheme="majorBidi" w:cstheme="majorBidi"/>
          <w:color w:val="000000" w:themeColor="text1"/>
          <w:sz w:val="24"/>
          <w:szCs w:val="24"/>
        </w:rPr>
        <w:t xml:space="preserve"> </w:t>
      </w:r>
      <w:r w:rsidR="0090524F" w:rsidRPr="000A3708">
        <w:rPr>
          <w:rFonts w:asciiTheme="majorBidi" w:hAnsiTheme="majorBidi" w:cstheme="majorBidi"/>
          <w:i w:val="0"/>
          <w:iCs w:val="0"/>
          <w:color w:val="000000" w:themeColor="text1"/>
          <w:sz w:val="24"/>
          <w:szCs w:val="24"/>
        </w:rPr>
        <w:t>Satellite-derived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data was not available so NACR results are the focus of the O</w:t>
      </w:r>
      <w:r w:rsidR="0090524F" w:rsidRPr="000A3708">
        <w:rPr>
          <w:rFonts w:asciiTheme="majorBidi" w:hAnsiTheme="majorBidi" w:cstheme="majorBidi"/>
          <w:i w:val="0"/>
          <w:iCs w:val="0"/>
          <w:color w:val="000000" w:themeColor="text1"/>
          <w:sz w:val="24"/>
          <w:szCs w:val="24"/>
        </w:rPr>
        <w:softHyphen/>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analysis</w:t>
      </w:r>
      <w:r w:rsidRPr="000A3708">
        <w:rPr>
          <w:rFonts w:asciiTheme="majorBidi" w:hAnsiTheme="majorBidi" w:cstheme="majorBidi"/>
          <w:i w:val="0"/>
          <w:iCs w:val="0"/>
          <w:color w:val="000000" w:themeColor="text1"/>
          <w:sz w:val="24"/>
          <w:szCs w:val="24"/>
        </w:rPr>
        <w:t>.</w:t>
      </w:r>
      <w:r w:rsidR="0090524F" w:rsidRPr="000A3708">
        <w:rPr>
          <w:rFonts w:asciiTheme="majorBidi" w:hAnsiTheme="majorBidi" w:cstheme="majorBidi"/>
          <w:i w:val="0"/>
          <w:iCs w:val="0"/>
          <w:color w:val="000000" w:themeColor="text1"/>
          <w:sz w:val="24"/>
          <w:szCs w:val="24"/>
        </w:rPr>
        <w:t xml:space="preserve"> A slight increase and stabilization of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concentrations oc</w:t>
      </w:r>
      <w:r w:rsidR="002752F9" w:rsidRPr="000A3708">
        <w:rPr>
          <w:rFonts w:asciiTheme="majorBidi" w:hAnsiTheme="majorBidi" w:cstheme="majorBidi"/>
          <w:i w:val="0"/>
          <w:iCs w:val="0"/>
          <w:color w:val="000000" w:themeColor="text1"/>
          <w:sz w:val="24"/>
          <w:szCs w:val="24"/>
        </w:rPr>
        <w:t>c</w:t>
      </w:r>
      <w:r w:rsidR="0090524F" w:rsidRPr="000A3708">
        <w:rPr>
          <w:rFonts w:asciiTheme="majorBidi" w:hAnsiTheme="majorBidi" w:cstheme="majorBidi"/>
          <w:i w:val="0"/>
          <w:iCs w:val="0"/>
          <w:color w:val="000000" w:themeColor="text1"/>
          <w:sz w:val="24"/>
          <w:szCs w:val="24"/>
        </w:rPr>
        <w:t>urs from 2010-2012, followed by a period of decrease. PWA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was much higher than spatially average O</w:t>
      </w:r>
      <w:r w:rsidR="0090524F" w:rsidRPr="000A3708">
        <w:rPr>
          <w:rFonts w:asciiTheme="majorBidi" w:hAnsiTheme="majorBidi" w:cstheme="majorBidi"/>
          <w:i w:val="0"/>
          <w:iCs w:val="0"/>
          <w:color w:val="000000" w:themeColor="text1"/>
          <w:sz w:val="24"/>
          <w:szCs w:val="24"/>
          <w:vertAlign w:val="subscript"/>
        </w:rPr>
        <w:t>3</w:t>
      </w:r>
      <w:r w:rsidR="0090524F" w:rsidRPr="000A3708">
        <w:rPr>
          <w:rFonts w:asciiTheme="majorBidi" w:hAnsiTheme="majorBidi" w:cstheme="majorBidi"/>
          <w:i w:val="0"/>
          <w:iCs w:val="0"/>
          <w:color w:val="000000" w:themeColor="text1"/>
          <w:sz w:val="24"/>
          <w:szCs w:val="24"/>
        </w:rPr>
        <w:t xml:space="preserve"> indicating that pollution is generally worse in urban environments. O</w:t>
      </w:r>
      <w:r w:rsidR="0090524F" w:rsidRPr="000A3708">
        <w:rPr>
          <w:rFonts w:asciiTheme="majorBidi" w:hAnsiTheme="majorBidi" w:cstheme="majorBidi"/>
          <w:i w:val="0"/>
          <w:iCs w:val="0"/>
          <w:color w:val="000000" w:themeColor="text1"/>
          <w:sz w:val="24"/>
          <w:szCs w:val="24"/>
          <w:vertAlign w:val="subscript"/>
        </w:rPr>
        <w:t xml:space="preserve">3 </w:t>
      </w:r>
      <w:r w:rsidR="0090524F" w:rsidRPr="000A3708">
        <w:rPr>
          <w:rFonts w:asciiTheme="majorBidi" w:hAnsiTheme="majorBidi" w:cstheme="majorBidi"/>
          <w:i w:val="0"/>
          <w:iCs w:val="0"/>
          <w:color w:val="000000" w:themeColor="text1"/>
          <w:sz w:val="24"/>
          <w:szCs w:val="24"/>
        </w:rPr>
        <w:t>data is far more variable than PM</w:t>
      </w:r>
      <w:r w:rsidR="0090524F" w:rsidRPr="000A3708">
        <w:rPr>
          <w:rFonts w:asciiTheme="majorBidi" w:hAnsiTheme="majorBidi" w:cstheme="majorBidi"/>
          <w:i w:val="0"/>
          <w:iCs w:val="0"/>
          <w:color w:val="000000" w:themeColor="text1"/>
          <w:sz w:val="24"/>
          <w:szCs w:val="24"/>
          <w:vertAlign w:val="subscript"/>
        </w:rPr>
        <w:t>2.5</w:t>
      </w:r>
      <w:r w:rsidR="0090524F" w:rsidRPr="000A3708">
        <w:rPr>
          <w:rFonts w:asciiTheme="majorBidi" w:hAnsiTheme="majorBidi" w:cstheme="majorBidi"/>
          <w:i w:val="0"/>
          <w:iCs w:val="0"/>
          <w:color w:val="000000" w:themeColor="text1"/>
          <w:sz w:val="24"/>
          <w:szCs w:val="24"/>
        </w:rPr>
        <w:t xml:space="preserve"> where a clearer </w:t>
      </w:r>
      <w:r w:rsidR="0090524F" w:rsidRPr="000A3708">
        <w:rPr>
          <w:rFonts w:asciiTheme="majorBidi" w:hAnsiTheme="majorBidi" w:cstheme="majorBidi"/>
          <w:i w:val="0"/>
          <w:iCs w:val="0"/>
          <w:color w:val="000000" w:themeColor="text1"/>
          <w:sz w:val="24"/>
          <w:szCs w:val="24"/>
        </w:rPr>
        <w:lastRenderedPageBreak/>
        <w:t xml:space="preserve">decrease was observed. </w:t>
      </w:r>
      <w:r w:rsidRPr="000A3708">
        <w:rPr>
          <w:rFonts w:asciiTheme="majorBidi" w:hAnsiTheme="majorBidi" w:cstheme="majorBidi"/>
          <w:i w:val="0"/>
          <w:iCs w:val="0"/>
          <w:color w:val="000000" w:themeColor="text1"/>
          <w:sz w:val="24"/>
          <w:szCs w:val="24"/>
        </w:rPr>
        <w:t xml:space="preserve"> For a deeper analysis of trends in Ozone see “Comparisons with Other </w:t>
      </w:r>
      <w:r w:rsidR="000A3708" w:rsidRPr="000A3708">
        <w:rPr>
          <w:rFonts w:asciiTheme="majorBidi" w:hAnsiTheme="majorBidi" w:cstheme="majorBidi"/>
          <w:noProof/>
          <w:sz w:val="24"/>
          <w:szCs w:val="24"/>
        </w:rPr>
        <mc:AlternateContent>
          <mc:Choice Requires="wps">
            <w:drawing>
              <wp:anchor distT="0" distB="0" distL="114300" distR="114300" simplePos="0" relativeHeight="251704320" behindDoc="0" locked="0" layoutInCell="1" allowOverlap="1" wp14:anchorId="1C77D586" wp14:editId="25367FF6">
                <wp:simplePos x="0" y="0"/>
                <wp:positionH relativeFrom="column">
                  <wp:posOffset>5415068</wp:posOffset>
                </wp:positionH>
                <wp:positionV relativeFrom="paragraph">
                  <wp:posOffset>1145540</wp:posOffset>
                </wp:positionV>
                <wp:extent cx="541655" cy="20548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541655" cy="2054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393BB" w14:textId="6F9EE325" w:rsidR="00DB46B9" w:rsidRDefault="00DB46B9">
                            <w:r>
                              <w:rPr>
                                <w:noProof/>
                              </w:rPr>
                              <w:drawing>
                                <wp:inline distT="0" distB="0" distL="0" distR="0" wp14:anchorId="3D7CFAB4" wp14:editId="557A96EA">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2">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7D586" id="Text Box 61" o:spid="_x0000_s1039" type="#_x0000_t202" style="position:absolute;left:0;text-align:left;margin-left:426.4pt;margin-top:90.2pt;width:42.65pt;height:161.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" filled="f" stroked="f">
                <v:textbox>
                  <w:txbxContent>
                    <w:p w14:paraId="607393BB" w14:textId="6F9EE325" w:rsidR="00DB46B9" w:rsidRDefault="00DB46B9">
                      <w:r>
                        <w:rPr>
                          <w:noProof/>
                        </w:rPr>
                        <w:drawing>
                          <wp:inline distT="0" distB="0" distL="0" distR="0" wp14:anchorId="3D7CFAB4" wp14:editId="557A96EA">
                            <wp:extent cx="350520" cy="2097974"/>
                            <wp:effectExtent l="0" t="0" r="508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2">
                                      <a:extLst>
                                        <a:ext uri="{28A0092B-C50C-407E-A947-70E740481C1C}">
                                          <a14:useLocalDpi xmlns:a14="http://schemas.microsoft.com/office/drawing/2010/main" val="0"/>
                                        </a:ext>
                                      </a:extLst>
                                    </a:blip>
                                    <a:srcRect l="82105" t="9119" r="10626" b="7513"/>
                                    <a:stretch/>
                                  </pic:blipFill>
                                  <pic:spPr bwMode="auto">
                                    <a:xfrm>
                                      <a:off x="0" y="0"/>
                                      <a:ext cx="350520" cy="209797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0A3708">
        <w:rPr>
          <w:rFonts w:asciiTheme="majorBidi" w:hAnsiTheme="majorBidi" w:cstheme="majorBidi"/>
          <w:i w:val="0"/>
          <w:iCs w:val="0"/>
          <w:color w:val="000000" w:themeColor="text1"/>
          <w:sz w:val="24"/>
          <w:szCs w:val="24"/>
        </w:rPr>
        <w:t>Studies” below.</w:t>
      </w:r>
    </w:p>
    <w:p w14:paraId="3F624E94" w14:textId="7B872B03" w:rsidR="009F7975" w:rsidRPr="000A3708" w:rsidRDefault="007E1BD3" w:rsidP="00AA2630">
      <w:pPr>
        <w:keepNext/>
        <w:spacing w:before="240" w:line="480" w:lineRule="auto"/>
        <w:jc w:val="center"/>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75648" behindDoc="0" locked="0" layoutInCell="1" allowOverlap="1" wp14:anchorId="4FDBA84D" wp14:editId="010A4509">
                <wp:simplePos x="0" y="0"/>
                <wp:positionH relativeFrom="column">
                  <wp:posOffset>1081542</wp:posOffset>
                </wp:positionH>
                <wp:positionV relativeFrom="paragraph">
                  <wp:posOffset>1783715</wp:posOffset>
                </wp:positionV>
                <wp:extent cx="307340" cy="347980"/>
                <wp:effectExtent l="0" t="0" r="0" b="7620"/>
                <wp:wrapNone/>
                <wp:docPr id="56" name="Text Box 56"/>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938D20" w14:textId="155E1F24" w:rsidR="00DB46B9" w:rsidRPr="003E5DC2" w:rsidRDefault="00DB46B9" w:rsidP="00B97700">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A84D" id="Text Box 56" o:spid="_x0000_s1040" type="#_x0000_t202" style="position:absolute;left:0;text-align:left;margin-left:85.15pt;margin-top:140.45pt;width:24.2pt;height:27.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ec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" filled="f" stroked="f">
                <v:textbox>
                  <w:txbxContent>
                    <w:p w14:paraId="20938D20" w14:textId="155E1F24" w:rsidR="00DB46B9" w:rsidRPr="003E5DC2" w:rsidRDefault="00DB46B9" w:rsidP="00B97700">
                      <w:pPr>
                        <w:rPr>
                          <w:sz w:val="48"/>
                          <w:szCs w:val="48"/>
                        </w:rPr>
                      </w:pPr>
                      <w:r>
                        <w:rPr>
                          <w:sz w:val="36"/>
                          <w:szCs w:val="36"/>
                        </w:rPr>
                        <w:t>C</w:t>
                      </w:r>
                    </w:p>
                  </w:txbxContent>
                </v:textbox>
              </v:shape>
            </w:pict>
          </mc:Fallback>
        </mc:AlternateContent>
      </w:r>
      <w:r w:rsidR="00B844E9" w:rsidRPr="000A3708">
        <w:rPr>
          <w:rFonts w:asciiTheme="majorBidi" w:hAnsiTheme="majorBidi" w:cstheme="majorBidi"/>
          <w:noProof/>
        </w:rPr>
        <mc:AlternateContent>
          <mc:Choice Requires="wps">
            <w:drawing>
              <wp:anchor distT="0" distB="0" distL="114300" distR="114300" simplePos="0" relativeHeight="251673600" behindDoc="0" locked="0" layoutInCell="1" allowOverlap="1" wp14:anchorId="289EAC29" wp14:editId="0B8A1A3D">
                <wp:simplePos x="0" y="0"/>
                <wp:positionH relativeFrom="column">
                  <wp:posOffset>2601172</wp:posOffset>
                </wp:positionH>
                <wp:positionV relativeFrom="paragraph">
                  <wp:posOffset>82550</wp:posOffset>
                </wp:positionV>
                <wp:extent cx="307340" cy="347980"/>
                <wp:effectExtent l="0" t="0" r="0" b="7620"/>
                <wp:wrapNone/>
                <wp:docPr id="55" name="Text Box 55"/>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AA983B" w14:textId="77777777" w:rsidR="00DB46B9" w:rsidRPr="003E5DC2" w:rsidRDefault="00DB46B9" w:rsidP="00B97700">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EAC29" id="Text Box 55" o:spid="_x0000_s1041" type="#_x0000_t202" style="position:absolute;left:0;text-align:left;margin-left:204.8pt;margin-top:6.5pt;width:24.2pt;height:27.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" filled="f" stroked="f">
                <v:textbox>
                  <w:txbxContent>
                    <w:p w14:paraId="24AA983B" w14:textId="77777777" w:rsidR="00DB46B9" w:rsidRPr="003E5DC2" w:rsidRDefault="00DB46B9" w:rsidP="00B97700">
                      <w:pPr>
                        <w:rPr>
                          <w:sz w:val="48"/>
                          <w:szCs w:val="48"/>
                        </w:rPr>
                      </w:pPr>
                      <w:r>
                        <w:rPr>
                          <w:sz w:val="36"/>
                          <w:szCs w:val="36"/>
                        </w:rPr>
                        <w:t>B</w:t>
                      </w:r>
                    </w:p>
                  </w:txbxContent>
                </v:textbox>
              </v:shape>
            </w:pict>
          </mc:Fallback>
        </mc:AlternateContent>
      </w:r>
      <w:r w:rsidR="00551CCC" w:rsidRPr="000A3708">
        <w:rPr>
          <w:rFonts w:asciiTheme="majorBidi" w:hAnsiTheme="majorBidi" w:cstheme="majorBidi"/>
          <w:noProof/>
        </w:rPr>
        <mc:AlternateContent>
          <mc:Choice Requires="wps">
            <w:drawing>
              <wp:anchor distT="0" distB="0" distL="114300" distR="114300" simplePos="0" relativeHeight="251671552" behindDoc="0" locked="0" layoutInCell="1" allowOverlap="1" wp14:anchorId="099BDEBF" wp14:editId="740822D9">
                <wp:simplePos x="0" y="0"/>
                <wp:positionH relativeFrom="column">
                  <wp:posOffset>16298</wp:posOffset>
                </wp:positionH>
                <wp:positionV relativeFrom="paragraph">
                  <wp:posOffset>70908</wp:posOffset>
                </wp:positionV>
                <wp:extent cx="307340" cy="347980"/>
                <wp:effectExtent l="0" t="0" r="0" b="7620"/>
                <wp:wrapNone/>
                <wp:docPr id="54" name="Text Box 5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A79E59" w14:textId="681910E9" w:rsidR="00DB46B9" w:rsidRPr="003E5DC2" w:rsidRDefault="00DB46B9" w:rsidP="00B9770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BDEBF" id="Text Box 54" o:spid="_x0000_s1042" type="#_x0000_t202" style="position:absolute;left:0;text-align:left;margin-left:1.3pt;margin-top:5.6pt;width:24.2pt;height:27.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" filled="f" stroked="f">
                <v:textbox>
                  <w:txbxContent>
                    <w:p w14:paraId="66A79E59" w14:textId="681910E9" w:rsidR="00DB46B9" w:rsidRPr="003E5DC2" w:rsidRDefault="00DB46B9" w:rsidP="00B97700">
                      <w:pPr>
                        <w:rPr>
                          <w:sz w:val="48"/>
                          <w:szCs w:val="48"/>
                        </w:rPr>
                      </w:pPr>
                      <w:r>
                        <w:rPr>
                          <w:sz w:val="36"/>
                          <w:szCs w:val="36"/>
                        </w:rPr>
                        <w:t>A</w:t>
                      </w:r>
                    </w:p>
                  </w:txbxContent>
                </v:textbox>
              </v:shape>
            </w:pict>
          </mc:Fallback>
        </mc:AlternateContent>
      </w:r>
      <w:r w:rsidR="00B97700" w:rsidRPr="000A3708">
        <w:rPr>
          <w:rFonts w:asciiTheme="majorBidi" w:hAnsiTheme="majorBidi" w:cstheme="majorBidi"/>
          <w:noProof/>
        </w:rPr>
        <w:drawing>
          <wp:inline distT="0" distB="0" distL="0" distR="0" wp14:anchorId="5E77063A" wp14:editId="4D54DE08">
            <wp:extent cx="2618072" cy="15544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309Conc.png"/>
                    <pic:cNvPicPr/>
                  </pic:nvPicPr>
                  <pic:blipFill rotWithShape="1">
                    <a:blip r:embed="rId22">
                      <a:extLst>
                        <a:ext uri="{28A0092B-C50C-407E-A947-70E740481C1C}">
                          <a14:useLocalDpi xmlns:a14="http://schemas.microsoft.com/office/drawing/2010/main" val="0"/>
                        </a:ext>
                      </a:extLst>
                    </a:blip>
                    <a:srcRect l="16741" t="12462" r="19141" b="16927"/>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Pr>
          <w:rFonts w:asciiTheme="majorBidi" w:hAnsiTheme="majorBidi" w:cstheme="majorBidi"/>
          <w:noProof/>
        </w:rPr>
        <w:drawing>
          <wp:inline distT="0" distB="0" distL="0" distR="0" wp14:anchorId="6088B79C" wp14:editId="5B35F5EF">
            <wp:extent cx="2618072" cy="15544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315Conc.png"/>
                    <pic:cNvPicPr/>
                  </pic:nvPicPr>
                  <pic:blipFill rotWithShape="1">
                    <a:blip r:embed="rId23">
                      <a:extLst>
                        <a:ext uri="{28A0092B-C50C-407E-A947-70E740481C1C}">
                          <a14:useLocalDpi xmlns:a14="http://schemas.microsoft.com/office/drawing/2010/main" val="0"/>
                        </a:ext>
                      </a:extLst>
                    </a:blip>
                    <a:srcRect l="17113" t="12675" r="19683" b="17582"/>
                    <a:stretch/>
                  </pic:blipFill>
                  <pic:spPr bwMode="auto">
                    <a:xfrm>
                      <a:off x="0" y="0"/>
                      <a:ext cx="2618072" cy="1554480"/>
                    </a:xfrm>
                    <a:prstGeom prst="rect">
                      <a:avLst/>
                    </a:prstGeom>
                    <a:ln>
                      <a:noFill/>
                    </a:ln>
                    <a:extLst>
                      <a:ext uri="{53640926-AAD7-44D8-BBD7-CCE9431645EC}">
                        <a14:shadowObscured xmlns:a14="http://schemas.microsoft.com/office/drawing/2010/main"/>
                      </a:ext>
                    </a:extLst>
                  </pic:spPr>
                </pic:pic>
              </a:graphicData>
            </a:graphic>
          </wp:inline>
        </w:drawing>
      </w:r>
      <w:r w:rsidR="00B97700" w:rsidRPr="000A3708">
        <w:rPr>
          <w:rFonts w:asciiTheme="majorBidi" w:hAnsiTheme="majorBidi" w:cstheme="majorBidi"/>
          <w:noProof/>
        </w:rPr>
        <w:drawing>
          <wp:inline distT="0" distB="0" distL="0" distR="0" wp14:anchorId="188956B8" wp14:editId="12819EDA">
            <wp:extent cx="3074894" cy="169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3DIFFCONC.png"/>
                    <pic:cNvPicPr/>
                  </pic:nvPicPr>
                  <pic:blipFill rotWithShape="1">
                    <a:blip r:embed="rId24">
                      <a:extLst>
                        <a:ext uri="{28A0092B-C50C-407E-A947-70E740481C1C}">
                          <a14:useLocalDpi xmlns:a14="http://schemas.microsoft.com/office/drawing/2010/main" val="0"/>
                        </a:ext>
                      </a:extLst>
                    </a:blip>
                    <a:srcRect l="17196" t="12283" r="10898" b="11434"/>
                    <a:stretch/>
                  </pic:blipFill>
                  <pic:spPr bwMode="auto">
                    <a:xfrm>
                      <a:off x="0" y="0"/>
                      <a:ext cx="3116377" cy="1716950"/>
                    </a:xfrm>
                    <a:prstGeom prst="rect">
                      <a:avLst/>
                    </a:prstGeom>
                    <a:ln>
                      <a:noFill/>
                    </a:ln>
                    <a:extLst>
                      <a:ext uri="{53640926-AAD7-44D8-BBD7-CCE9431645EC}">
                        <a14:shadowObscured xmlns:a14="http://schemas.microsoft.com/office/drawing/2010/main"/>
                      </a:ext>
                    </a:extLst>
                  </pic:spPr>
                </pic:pic>
              </a:graphicData>
            </a:graphic>
          </wp:inline>
        </w:drawing>
      </w:r>
    </w:p>
    <w:p w14:paraId="5CF94392" w14:textId="23BDF0AC" w:rsidR="00366681" w:rsidRPr="002E05AF" w:rsidRDefault="009F7975" w:rsidP="00B97700">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6C27E3" w:rsidRPr="002E05AF">
        <w:rPr>
          <w:rFonts w:asciiTheme="majorBidi" w:hAnsiTheme="majorBidi" w:cstheme="majorBidi"/>
          <w:b/>
          <w:bCs/>
          <w:color w:val="000000" w:themeColor="text1"/>
          <w:sz w:val="24"/>
          <w:szCs w:val="24"/>
        </w:rPr>
        <w:t>4</w:t>
      </w:r>
      <w:r w:rsidR="006C27E3"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Spatial </w:t>
      </w:r>
      <w:r w:rsidR="002B63DB" w:rsidRPr="002E05AF">
        <w:rPr>
          <w:rFonts w:asciiTheme="majorBidi" w:hAnsiTheme="majorBidi" w:cstheme="majorBidi"/>
          <w:color w:val="000000" w:themeColor="text1"/>
          <w:sz w:val="24"/>
          <w:szCs w:val="24"/>
        </w:rPr>
        <w:t>t</w:t>
      </w:r>
      <w:r w:rsidR="00404DCA" w:rsidRPr="002E05AF">
        <w:rPr>
          <w:rFonts w:asciiTheme="majorBidi" w:hAnsiTheme="majorBidi" w:cstheme="majorBidi"/>
          <w:color w:val="000000" w:themeColor="text1"/>
          <w:sz w:val="24"/>
          <w:szCs w:val="24"/>
        </w:rPr>
        <w:t xml:space="preserve">rends </w:t>
      </w:r>
      <w:r w:rsidR="006C27E3" w:rsidRPr="002E05AF">
        <w:rPr>
          <w:rFonts w:asciiTheme="majorBidi" w:hAnsiTheme="majorBidi" w:cstheme="majorBidi"/>
          <w:color w:val="000000" w:themeColor="text1"/>
          <w:sz w:val="24"/>
          <w:szCs w:val="24"/>
        </w:rPr>
        <w:t>in O</w:t>
      </w:r>
      <w:r w:rsidR="006C27E3" w:rsidRPr="002E05AF">
        <w:rPr>
          <w:rFonts w:asciiTheme="majorBidi" w:hAnsiTheme="majorBidi" w:cstheme="majorBidi"/>
          <w:color w:val="000000" w:themeColor="text1"/>
          <w:sz w:val="24"/>
          <w:szCs w:val="24"/>
          <w:vertAlign w:val="subscript"/>
        </w:rPr>
        <w:t>3</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c</w:t>
      </w:r>
      <w:r w:rsidR="0095449E" w:rsidRPr="002E05AF">
        <w:rPr>
          <w:rFonts w:asciiTheme="majorBidi" w:hAnsiTheme="majorBidi" w:cstheme="majorBidi"/>
          <w:color w:val="000000" w:themeColor="text1"/>
          <w:sz w:val="24"/>
          <w:szCs w:val="24"/>
        </w:rPr>
        <w:t>oncentration</w:t>
      </w:r>
      <w:r w:rsidR="00404DCA" w:rsidRPr="002E05AF">
        <w:rPr>
          <w:rFonts w:asciiTheme="majorBidi" w:hAnsiTheme="majorBidi" w:cstheme="majorBidi"/>
          <w:color w:val="000000" w:themeColor="text1"/>
          <w:sz w:val="24"/>
          <w:szCs w:val="24"/>
        </w:rPr>
        <w:t>: 1. NACR 2009</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A</w:t>
      </w:r>
      <w:r w:rsidR="00B97700" w:rsidRPr="002E05AF">
        <w:rPr>
          <w:rFonts w:asciiTheme="majorBidi" w:hAnsiTheme="majorBidi" w:cstheme="majorBidi"/>
          <w:bCs/>
          <w:color w:val="000000" w:themeColor="text1"/>
          <w:sz w:val="24"/>
          <w:szCs w:val="24"/>
        </w:rPr>
        <w:t>)</w:t>
      </w:r>
      <w:r w:rsidR="00404DCA" w:rsidRPr="002E05AF">
        <w:rPr>
          <w:rFonts w:asciiTheme="majorBidi" w:hAnsiTheme="majorBidi" w:cstheme="majorBidi"/>
          <w:color w:val="000000" w:themeColor="text1"/>
          <w:sz w:val="24"/>
          <w:szCs w:val="24"/>
        </w:rPr>
        <w:t>, 2. NACR 2015</w:t>
      </w:r>
      <w:r w:rsidR="00B97700"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b/>
          <w:bCs/>
          <w:color w:val="000000" w:themeColor="text1"/>
          <w:sz w:val="24"/>
          <w:szCs w:val="24"/>
        </w:rPr>
        <w:t>B</w:t>
      </w:r>
      <w:r w:rsidR="00B97700" w:rsidRPr="002E05AF">
        <w:rPr>
          <w:rFonts w:asciiTheme="majorBidi" w:hAnsiTheme="majorBidi" w:cstheme="majorBidi"/>
          <w:color w:val="000000" w:themeColor="text1"/>
          <w:sz w:val="24"/>
          <w:szCs w:val="24"/>
        </w:rPr>
        <w:t>)</w:t>
      </w:r>
      <w:r w:rsidR="00404DCA" w:rsidRPr="002E05AF">
        <w:rPr>
          <w:rFonts w:asciiTheme="majorBidi" w:hAnsiTheme="majorBidi" w:cstheme="majorBidi"/>
          <w:color w:val="000000" w:themeColor="text1"/>
          <w:sz w:val="24"/>
          <w:szCs w:val="24"/>
        </w:rPr>
        <w:t xml:space="preserve">, 3. </w:t>
      </w:r>
      <w:r w:rsidR="00B97700" w:rsidRPr="002E05AF">
        <w:rPr>
          <w:rFonts w:asciiTheme="majorBidi" w:hAnsiTheme="majorBidi" w:cstheme="majorBidi"/>
          <w:color w:val="000000" w:themeColor="text1"/>
          <w:sz w:val="24"/>
          <w:szCs w:val="24"/>
        </w:rPr>
        <w:t xml:space="preserve"> NACR </w:t>
      </w:r>
      <w:r w:rsidR="002B63DB" w:rsidRPr="002E05AF">
        <w:rPr>
          <w:rFonts w:asciiTheme="majorBidi" w:hAnsiTheme="majorBidi" w:cstheme="majorBidi"/>
          <w:color w:val="000000" w:themeColor="text1"/>
          <w:sz w:val="24"/>
          <w:szCs w:val="24"/>
        </w:rPr>
        <w:t>d</w:t>
      </w:r>
      <w:r w:rsidR="00404DCA" w:rsidRPr="002E05AF">
        <w:rPr>
          <w:rFonts w:asciiTheme="majorBidi" w:hAnsiTheme="majorBidi" w:cstheme="majorBidi"/>
          <w:color w:val="000000" w:themeColor="text1"/>
          <w:sz w:val="24"/>
          <w:szCs w:val="24"/>
        </w:rPr>
        <w:t>ifference</w:t>
      </w:r>
      <w:r w:rsidR="006C27E3" w:rsidRPr="002E05AF">
        <w:rPr>
          <w:rFonts w:asciiTheme="majorBidi" w:hAnsiTheme="majorBidi" w:cstheme="majorBidi"/>
          <w:color w:val="000000" w:themeColor="text1"/>
          <w:sz w:val="24"/>
          <w:szCs w:val="24"/>
        </w:rPr>
        <w:t xml:space="preserve"> </w:t>
      </w:r>
      <w:r w:rsidR="00B97700" w:rsidRPr="002E05AF">
        <w:rPr>
          <w:rFonts w:asciiTheme="majorBidi" w:hAnsiTheme="majorBidi" w:cstheme="majorBidi"/>
          <w:color w:val="000000" w:themeColor="text1"/>
          <w:sz w:val="24"/>
          <w:szCs w:val="24"/>
        </w:rPr>
        <w:t>from 2009 to 2015 (</w:t>
      </w:r>
      <w:r w:rsidR="00B97700" w:rsidRPr="002E05AF">
        <w:rPr>
          <w:rFonts w:asciiTheme="majorBidi" w:hAnsiTheme="majorBidi" w:cstheme="majorBidi"/>
          <w:b/>
          <w:bCs/>
          <w:color w:val="000000" w:themeColor="text1"/>
          <w:sz w:val="24"/>
          <w:szCs w:val="24"/>
        </w:rPr>
        <w:t>C</w:t>
      </w:r>
      <w:r w:rsidR="00B97700" w:rsidRPr="002E05AF">
        <w:rPr>
          <w:rFonts w:asciiTheme="majorBidi" w:hAnsiTheme="majorBidi" w:cstheme="majorBidi"/>
          <w:color w:val="000000" w:themeColor="text1"/>
          <w:sz w:val="24"/>
          <w:szCs w:val="24"/>
        </w:rPr>
        <w:t>)</w:t>
      </w:r>
    </w:p>
    <w:p w14:paraId="52ED849A" w14:textId="6930DE7E" w:rsidR="005D5BF0" w:rsidRPr="000A3708" w:rsidRDefault="00730B3C" w:rsidP="00AC4E9B">
      <w:pPr>
        <w:spacing w:before="240" w:line="480" w:lineRule="auto"/>
        <w:ind w:firstLine="720"/>
        <w:rPr>
          <w:rFonts w:asciiTheme="majorBidi" w:hAnsiTheme="majorBidi" w:cstheme="majorBidi"/>
        </w:rPr>
      </w:pPr>
      <w:r w:rsidRPr="000A3708">
        <w:rPr>
          <w:rFonts w:asciiTheme="majorBidi" w:hAnsiTheme="majorBidi" w:cstheme="majorBidi"/>
        </w:rPr>
        <w:t>Summertime average 8-hr max O</w:t>
      </w:r>
      <w:r w:rsidRPr="000A3708">
        <w:rPr>
          <w:rFonts w:asciiTheme="majorBidi" w:hAnsiTheme="majorBidi" w:cstheme="majorBidi"/>
          <w:vertAlign w:val="subscript"/>
        </w:rPr>
        <w:t>3</w:t>
      </w:r>
      <w:r w:rsidRPr="000A3708">
        <w:rPr>
          <w:rFonts w:asciiTheme="majorBidi" w:hAnsiTheme="majorBidi" w:cstheme="majorBidi"/>
        </w:rPr>
        <w:t xml:space="preserve"> from NACR decreased by 7.6% from 49.0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in 2009 to 45.2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in 2016. In the same period, PWA 8-hr max summertime O</w:t>
      </w:r>
      <w:r w:rsidRPr="000A3708">
        <w:rPr>
          <w:rFonts w:asciiTheme="majorBidi" w:hAnsiTheme="majorBidi" w:cstheme="majorBidi"/>
          <w:vertAlign w:val="subscript"/>
        </w:rPr>
        <w:t>3</w:t>
      </w:r>
      <w:r w:rsidRPr="000A3708">
        <w:rPr>
          <w:rFonts w:asciiTheme="majorBidi" w:hAnsiTheme="majorBidi" w:cstheme="majorBidi"/>
        </w:rPr>
        <w:t xml:space="preserve"> decreased by 5.51% from 87.1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to 82.3 </w:t>
      </w:r>
      <w:proofErr w:type="spellStart"/>
      <w:r w:rsidRPr="000A3708">
        <w:rPr>
          <w:rFonts w:asciiTheme="majorBidi" w:hAnsiTheme="majorBidi" w:cstheme="majorBidi"/>
        </w:rPr>
        <w:t>ppbv</w:t>
      </w:r>
      <w:proofErr w:type="spellEnd"/>
      <w:r w:rsidRPr="000A3708">
        <w:rPr>
          <w:rFonts w:asciiTheme="majorBidi" w:hAnsiTheme="majorBidi" w:cstheme="majorBidi"/>
        </w:rPr>
        <w:t xml:space="preserve">. </w:t>
      </w:r>
      <w:r w:rsidR="006C27E3" w:rsidRPr="000A3708">
        <w:rPr>
          <w:rFonts w:asciiTheme="majorBidi" w:hAnsiTheme="majorBidi" w:cstheme="majorBidi"/>
        </w:rPr>
        <w:t>For O</w:t>
      </w:r>
      <w:r w:rsidR="006C27E3" w:rsidRPr="000A3708">
        <w:rPr>
          <w:rFonts w:asciiTheme="majorBidi" w:hAnsiTheme="majorBidi" w:cstheme="majorBidi"/>
          <w:vertAlign w:val="subscript"/>
        </w:rPr>
        <w:t>3</w:t>
      </w:r>
      <w:r w:rsidR="0090524F" w:rsidRPr="000A3708">
        <w:rPr>
          <w:rFonts w:asciiTheme="majorBidi" w:hAnsiTheme="majorBidi" w:cstheme="majorBidi"/>
        </w:rPr>
        <w:t>, spatial</w:t>
      </w:r>
      <w:r w:rsidR="006C27E3" w:rsidRPr="000A3708">
        <w:rPr>
          <w:rFonts w:asciiTheme="majorBidi" w:hAnsiTheme="majorBidi" w:cstheme="majorBidi"/>
        </w:rPr>
        <w:t xml:space="preserve"> changes were far more gradual </w:t>
      </w:r>
      <w:r w:rsidR="00FE5884" w:rsidRPr="000A3708">
        <w:rPr>
          <w:rFonts w:asciiTheme="majorBidi" w:hAnsiTheme="majorBidi" w:cstheme="majorBidi"/>
        </w:rPr>
        <w:t>when compared to</w:t>
      </w:r>
      <w:r w:rsidR="006C27E3" w:rsidRPr="000A3708">
        <w:rPr>
          <w:rFonts w:asciiTheme="majorBidi" w:hAnsiTheme="majorBidi" w:cstheme="majorBidi"/>
        </w:rPr>
        <w:t xml:space="preserve"> PM</w:t>
      </w:r>
      <w:r w:rsidR="006C27E3" w:rsidRPr="000A3708">
        <w:rPr>
          <w:rFonts w:asciiTheme="majorBidi" w:hAnsiTheme="majorBidi" w:cstheme="majorBidi"/>
          <w:vertAlign w:val="subscript"/>
        </w:rPr>
        <w:t>2.5</w:t>
      </w:r>
      <w:r w:rsidR="002752F9" w:rsidRPr="000A3708">
        <w:rPr>
          <w:rFonts w:asciiTheme="majorBidi" w:hAnsiTheme="majorBidi" w:cstheme="majorBidi"/>
        </w:rPr>
        <w:t xml:space="preserve">, </w:t>
      </w:r>
      <w:r w:rsidR="00FE5884" w:rsidRPr="000A3708">
        <w:rPr>
          <w:rFonts w:asciiTheme="majorBidi" w:hAnsiTheme="majorBidi" w:cstheme="majorBidi"/>
        </w:rPr>
        <w:t xml:space="preserve">which </w:t>
      </w:r>
      <w:r w:rsidR="006C27E3" w:rsidRPr="000A3708">
        <w:rPr>
          <w:rFonts w:asciiTheme="majorBidi" w:hAnsiTheme="majorBidi" w:cstheme="majorBidi"/>
        </w:rPr>
        <w:t xml:space="preserve">has been decreasing more rapidly in the </w:t>
      </w:r>
      <w:r w:rsidR="00BC376C" w:rsidRPr="000A3708">
        <w:rPr>
          <w:rFonts w:asciiTheme="majorBidi" w:hAnsiTheme="majorBidi" w:cstheme="majorBidi"/>
        </w:rPr>
        <w:t xml:space="preserve">US </w:t>
      </w:r>
      <w:r w:rsidR="00107A00" w:rsidRPr="000A3708">
        <w:rPr>
          <w:rFonts w:asciiTheme="majorBidi" w:hAnsiTheme="majorBidi" w:cstheme="majorBidi"/>
        </w:rPr>
        <w:t>in recent years</w:t>
      </w:r>
      <w:r w:rsidR="004D159A" w:rsidRPr="000A3708">
        <w:rPr>
          <w:rFonts w:asciiTheme="majorBidi" w:hAnsiTheme="majorBidi" w:cstheme="majorBidi"/>
        </w:rPr>
        <w:t xml:space="preserve"> </w:t>
      </w:r>
      <w:r w:rsidR="0041273A" w:rsidRPr="000A3708">
        <w:rPr>
          <w:rFonts w:asciiTheme="majorBidi" w:hAnsiTheme="majorBidi" w:cstheme="majorBidi"/>
        </w:rPr>
        <w:t>(Figures 1 and 2)</w:t>
      </w:r>
      <w:r w:rsidR="00107A00" w:rsidRPr="000A3708">
        <w:rPr>
          <w:rFonts w:asciiTheme="majorBidi" w:hAnsiTheme="majorBidi" w:cstheme="majorBidi"/>
        </w:rPr>
        <w:t xml:space="preserve">. </w:t>
      </w:r>
      <w:r w:rsidR="004063BF" w:rsidRPr="000A3708">
        <w:rPr>
          <w:rFonts w:asciiTheme="majorBidi" w:hAnsiTheme="majorBidi" w:cstheme="majorBidi"/>
        </w:rPr>
        <w:t>Around dense</w:t>
      </w:r>
      <w:r w:rsidR="009441AB" w:rsidRPr="000A3708">
        <w:rPr>
          <w:rFonts w:asciiTheme="majorBidi" w:hAnsiTheme="majorBidi" w:cstheme="majorBidi"/>
        </w:rPr>
        <w:t>ly</w:t>
      </w:r>
      <w:r w:rsidR="004063BF" w:rsidRPr="000A3708">
        <w:rPr>
          <w:rFonts w:asciiTheme="majorBidi" w:hAnsiTheme="majorBidi" w:cstheme="majorBidi"/>
        </w:rPr>
        <w:t xml:space="preserve"> populat</w:t>
      </w:r>
      <w:r w:rsidR="009441AB" w:rsidRPr="000A3708">
        <w:rPr>
          <w:rFonts w:asciiTheme="majorBidi" w:hAnsiTheme="majorBidi" w:cstheme="majorBidi"/>
        </w:rPr>
        <w:t>ed</w:t>
      </w:r>
      <w:r w:rsidR="004063BF" w:rsidRPr="000A3708">
        <w:rPr>
          <w:rFonts w:asciiTheme="majorBidi" w:hAnsiTheme="majorBidi" w:cstheme="majorBidi"/>
        </w:rPr>
        <w:t xml:space="preserve"> areas (such as New York City, Los Angeles and Chicago)</w:t>
      </w:r>
      <w:r w:rsidR="009441AB" w:rsidRPr="000A3708">
        <w:rPr>
          <w:rFonts w:asciiTheme="majorBidi" w:hAnsiTheme="majorBidi" w:cstheme="majorBidi"/>
        </w:rPr>
        <w:t>,</w:t>
      </w:r>
      <w:r w:rsidR="004063BF" w:rsidRPr="000A3708">
        <w:rPr>
          <w:rFonts w:asciiTheme="majorBidi" w:hAnsiTheme="majorBidi" w:cstheme="majorBidi"/>
        </w:rPr>
        <w:t xml:space="preserve"> greater decreases in O</w:t>
      </w:r>
      <w:r w:rsidR="004063BF" w:rsidRPr="000A3708">
        <w:rPr>
          <w:rFonts w:asciiTheme="majorBidi" w:hAnsiTheme="majorBidi" w:cstheme="majorBidi"/>
          <w:vertAlign w:val="subscript"/>
        </w:rPr>
        <w:t>3</w:t>
      </w:r>
      <w:r w:rsidR="004063BF" w:rsidRPr="000A3708">
        <w:rPr>
          <w:rFonts w:asciiTheme="majorBidi" w:hAnsiTheme="majorBidi" w:cstheme="majorBidi"/>
        </w:rPr>
        <w:t xml:space="preserve"> concentration have been observed.</w:t>
      </w:r>
      <w:r w:rsidR="00FE5884" w:rsidRPr="000A3708">
        <w:rPr>
          <w:rFonts w:asciiTheme="majorBidi" w:hAnsiTheme="majorBidi" w:cstheme="majorBidi"/>
        </w:rPr>
        <w:t xml:space="preserve"> Additionally, it appears that the largest </w:t>
      </w:r>
      <w:r w:rsidR="0041273A" w:rsidRPr="000A3708">
        <w:rPr>
          <w:rFonts w:asciiTheme="majorBidi" w:hAnsiTheme="majorBidi" w:cstheme="majorBidi"/>
        </w:rPr>
        <w:t>decreases in O</w:t>
      </w:r>
      <w:r w:rsidR="0041273A" w:rsidRPr="000A3708">
        <w:rPr>
          <w:rFonts w:asciiTheme="majorBidi" w:hAnsiTheme="majorBidi" w:cstheme="majorBidi"/>
          <w:vertAlign w:val="subscript"/>
        </w:rPr>
        <w:t>3</w:t>
      </w:r>
      <w:r w:rsidR="0041273A" w:rsidRPr="000A3708">
        <w:rPr>
          <w:rFonts w:asciiTheme="majorBidi" w:hAnsiTheme="majorBidi" w:cstheme="majorBidi"/>
        </w:rPr>
        <w:t xml:space="preserve"> </w:t>
      </w:r>
      <w:r w:rsidR="00FE5884" w:rsidRPr="000A3708">
        <w:rPr>
          <w:rFonts w:asciiTheme="majorBidi" w:hAnsiTheme="majorBidi" w:cstheme="majorBidi"/>
        </w:rPr>
        <w:t xml:space="preserve">occurred </w:t>
      </w:r>
      <w:r w:rsidR="0041273A" w:rsidRPr="000A3708">
        <w:rPr>
          <w:rFonts w:asciiTheme="majorBidi" w:hAnsiTheme="majorBidi" w:cstheme="majorBidi"/>
        </w:rPr>
        <w:t>in the southern</w:t>
      </w:r>
      <w:r w:rsidR="0090524F" w:rsidRPr="000A3708">
        <w:rPr>
          <w:rFonts w:asciiTheme="majorBidi" w:hAnsiTheme="majorBidi" w:cstheme="majorBidi"/>
        </w:rPr>
        <w:t xml:space="preserve"> and western US</w:t>
      </w:r>
      <w:r w:rsidR="0041273A" w:rsidRPr="000A3708">
        <w:rPr>
          <w:rFonts w:asciiTheme="majorBidi" w:hAnsiTheme="majorBidi" w:cstheme="majorBidi"/>
        </w:rPr>
        <w:t>,</w:t>
      </w:r>
      <w:r w:rsidR="00FE5884" w:rsidRPr="000A3708">
        <w:rPr>
          <w:rFonts w:asciiTheme="majorBidi" w:hAnsiTheme="majorBidi" w:cstheme="majorBidi"/>
        </w:rPr>
        <w:t xml:space="preserve"> with the northern</w:t>
      </w:r>
      <w:r w:rsidR="0090524F" w:rsidRPr="000A3708">
        <w:rPr>
          <w:rFonts w:asciiTheme="majorBidi" w:hAnsiTheme="majorBidi" w:cstheme="majorBidi"/>
        </w:rPr>
        <w:t xml:space="preserve"> and eastern</w:t>
      </w:r>
      <w:r w:rsidR="00FE5884" w:rsidRPr="000A3708">
        <w:rPr>
          <w:rFonts w:asciiTheme="majorBidi" w:hAnsiTheme="majorBidi" w:cstheme="majorBidi"/>
        </w:rPr>
        <w:t xml:space="preserve"> US mostly </w:t>
      </w:r>
      <w:r w:rsidR="0041273A" w:rsidRPr="000A3708">
        <w:rPr>
          <w:rFonts w:asciiTheme="majorBidi" w:hAnsiTheme="majorBidi" w:cstheme="majorBidi"/>
        </w:rPr>
        <w:t>showing little change</w:t>
      </w:r>
      <w:r w:rsidR="00FE5884" w:rsidRPr="000A3708">
        <w:rPr>
          <w:rFonts w:asciiTheme="majorBidi" w:hAnsiTheme="majorBidi" w:cstheme="majorBidi"/>
        </w:rPr>
        <w:t xml:space="preserve"> or decreasing slightly.</w:t>
      </w:r>
      <w:r w:rsidR="009369DB" w:rsidRPr="000A3708">
        <w:rPr>
          <w:rFonts w:asciiTheme="majorBidi" w:hAnsiTheme="majorBidi" w:cstheme="majorBidi"/>
        </w:rPr>
        <w:t xml:space="preserve"> The eastern US saw </w:t>
      </w:r>
      <w:r w:rsidR="0090524F" w:rsidRPr="000A3708">
        <w:rPr>
          <w:rFonts w:asciiTheme="majorBidi" w:hAnsiTheme="majorBidi" w:cstheme="majorBidi"/>
        </w:rPr>
        <w:t xml:space="preserve">significantly </w:t>
      </w:r>
      <w:r w:rsidR="002752F9" w:rsidRPr="000A3708">
        <w:rPr>
          <w:rFonts w:asciiTheme="majorBidi" w:hAnsiTheme="majorBidi" w:cstheme="majorBidi"/>
        </w:rPr>
        <w:t xml:space="preserve">smaller relative </w:t>
      </w:r>
      <w:r w:rsidR="0090524F" w:rsidRPr="000A3708">
        <w:rPr>
          <w:rFonts w:asciiTheme="majorBidi" w:hAnsiTheme="majorBidi" w:cstheme="majorBidi"/>
        </w:rPr>
        <w:t>decreases in O</w:t>
      </w:r>
      <w:r w:rsidR="0090524F" w:rsidRPr="000A3708">
        <w:rPr>
          <w:rFonts w:asciiTheme="majorBidi" w:hAnsiTheme="majorBidi" w:cstheme="majorBidi"/>
          <w:vertAlign w:val="subscript"/>
        </w:rPr>
        <w:t>3</w:t>
      </w:r>
      <w:r w:rsidR="0090524F" w:rsidRPr="000A3708">
        <w:rPr>
          <w:rFonts w:asciiTheme="majorBidi" w:hAnsiTheme="majorBidi" w:cstheme="majorBidi"/>
        </w:rPr>
        <w:t xml:space="preserve"> pollution than PM</w:t>
      </w:r>
      <w:r w:rsidR="0090524F" w:rsidRPr="000A3708">
        <w:rPr>
          <w:rFonts w:asciiTheme="majorBidi" w:hAnsiTheme="majorBidi" w:cstheme="majorBidi"/>
          <w:vertAlign w:val="subscript"/>
        </w:rPr>
        <w:t>2.5</w:t>
      </w:r>
      <w:r w:rsidR="0090524F" w:rsidRPr="000A3708">
        <w:rPr>
          <w:rFonts w:asciiTheme="majorBidi" w:hAnsiTheme="majorBidi" w:cstheme="majorBidi"/>
        </w:rPr>
        <w:t xml:space="preserve"> pollution.</w:t>
      </w:r>
    </w:p>
    <w:p w14:paraId="446E520E" w14:textId="29F383B7" w:rsidR="00935835" w:rsidRPr="000A3708" w:rsidRDefault="0045392D" w:rsidP="00730B3C">
      <w:pPr>
        <w:spacing w:line="480" w:lineRule="auto"/>
        <w:outlineLvl w:val="0"/>
        <w:rPr>
          <w:rFonts w:asciiTheme="majorBidi" w:hAnsiTheme="majorBidi" w:cstheme="majorBidi"/>
          <w:b/>
          <w:bCs/>
        </w:rPr>
      </w:pPr>
      <w:r w:rsidRPr="000A3708">
        <w:rPr>
          <w:rFonts w:asciiTheme="majorBidi" w:hAnsiTheme="majorBidi" w:cstheme="majorBidi"/>
          <w:b/>
          <w:bCs/>
        </w:rPr>
        <w:lastRenderedPageBreak/>
        <w:t>Mortality Burden Trends</w:t>
      </w:r>
    </w:p>
    <w:p w14:paraId="4844EF22" w14:textId="7C5105CE" w:rsidR="001B5EA6" w:rsidRPr="000A3708" w:rsidRDefault="004063BF" w:rsidP="00345AEE">
      <w:pPr>
        <w:spacing w:line="480" w:lineRule="auto"/>
        <w:ind w:firstLine="720"/>
        <w:jc w:val="center"/>
        <w:rPr>
          <w:rFonts w:asciiTheme="majorBidi" w:hAnsiTheme="majorBidi" w:cstheme="majorBidi"/>
          <w:i/>
          <w:iCs/>
        </w:rPr>
      </w:pPr>
      <w:r w:rsidRPr="000A3708">
        <w:rPr>
          <w:rFonts w:asciiTheme="majorBidi" w:hAnsiTheme="majorBidi" w:cstheme="majorBidi"/>
          <w:b/>
          <w:bCs/>
        </w:rPr>
        <w:t>Table 1</w:t>
      </w:r>
      <w:r w:rsidR="001B5EA6" w:rsidRPr="000A3708">
        <w:rPr>
          <w:rFonts w:asciiTheme="majorBidi" w:hAnsiTheme="majorBidi" w:cstheme="majorBidi"/>
          <w:i/>
          <w:iCs/>
        </w:rPr>
        <w:t xml:space="preserve"> </w:t>
      </w:r>
      <w:r w:rsidR="00BC376C" w:rsidRPr="000A3708">
        <w:rPr>
          <w:rFonts w:asciiTheme="majorBidi" w:hAnsiTheme="majorBidi" w:cstheme="majorBidi"/>
          <w:i/>
          <w:iCs/>
        </w:rPr>
        <w:t xml:space="preserve">Percentage of </w:t>
      </w:r>
      <w:r w:rsidR="001B5EA6" w:rsidRPr="000A3708">
        <w:rPr>
          <w:rFonts w:asciiTheme="majorBidi" w:hAnsiTheme="majorBidi" w:cstheme="majorBidi"/>
          <w:i/>
          <w:iCs/>
        </w:rPr>
        <w:t>PM</w:t>
      </w:r>
      <w:r w:rsidR="001B5EA6" w:rsidRPr="000A3708">
        <w:rPr>
          <w:rFonts w:asciiTheme="majorBidi" w:hAnsiTheme="majorBidi" w:cstheme="majorBidi"/>
          <w:vertAlign w:val="subscript"/>
        </w:rPr>
        <w:t>2.5</w:t>
      </w:r>
      <w:r w:rsidR="00345AEE" w:rsidRPr="000A3708">
        <w:rPr>
          <w:rFonts w:asciiTheme="majorBidi" w:hAnsiTheme="majorBidi" w:cstheme="majorBidi"/>
          <w:i/>
          <w:iCs/>
        </w:rPr>
        <w:t>-related death</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r w:rsidR="00BC376C" w:rsidRPr="000A3708">
        <w:rPr>
          <w:rFonts w:asciiTheme="majorBidi" w:hAnsiTheme="majorBidi" w:cstheme="majorBidi"/>
          <w:i/>
          <w:iCs/>
        </w:rPr>
        <w:t xml:space="preserve">from specific </w:t>
      </w:r>
      <w:r w:rsidR="00345AEE" w:rsidRPr="000A3708">
        <w:rPr>
          <w:rFonts w:asciiTheme="majorBidi" w:hAnsiTheme="majorBidi" w:cstheme="majorBidi"/>
          <w:i/>
          <w:iCs/>
        </w:rPr>
        <w:t>disease</w:t>
      </w:r>
      <w:r w:rsidR="00BC376C" w:rsidRPr="000A3708">
        <w:rPr>
          <w:rFonts w:asciiTheme="majorBidi" w:hAnsiTheme="majorBidi" w:cstheme="majorBidi"/>
          <w:i/>
          <w:iCs/>
        </w:rPr>
        <w:t>s</w:t>
      </w:r>
      <w:r w:rsidR="00345AEE" w:rsidRPr="000A3708">
        <w:rPr>
          <w:rFonts w:asciiTheme="majorBidi" w:hAnsiTheme="majorBidi" w:cstheme="majorBidi"/>
          <w:i/>
          <w:iCs/>
        </w:rPr>
        <w:t xml:space="preserve"> </w:t>
      </w:r>
      <w:proofErr w:type="spellStart"/>
      <w:r w:rsidR="00BC376C" w:rsidRPr="000A3708">
        <w:rPr>
          <w:rFonts w:asciiTheme="majorBidi" w:hAnsiTheme="majorBidi" w:cstheme="majorBidi"/>
          <w:i/>
          <w:iCs/>
        </w:rPr>
        <w:t>over all</w:t>
      </w:r>
      <w:proofErr w:type="spellEnd"/>
      <w:r w:rsidR="00BC376C" w:rsidRPr="000A3708">
        <w:rPr>
          <w:rFonts w:asciiTheme="majorBidi" w:hAnsiTheme="majorBidi" w:cstheme="majorBidi"/>
          <w:i/>
          <w:iCs/>
        </w:rPr>
        <w:t xml:space="preserve"> years for SAT and NACR</w:t>
      </w:r>
    </w:p>
    <w:tbl>
      <w:tblPr>
        <w:tblStyle w:val="PlainTable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4"/>
        <w:gridCol w:w="1981"/>
        <w:gridCol w:w="2160"/>
        <w:gridCol w:w="2160"/>
      </w:tblGrid>
      <w:tr w:rsidR="0069275F" w:rsidRPr="000A3708" w14:paraId="5A5B2806" w14:textId="1DCAC358" w:rsidTr="001C7B2F">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54" w:type="dxa"/>
          </w:tcPr>
          <w:p w14:paraId="0254BCE3" w14:textId="77777777" w:rsidR="0069275F" w:rsidRPr="000A3708" w:rsidRDefault="0069275F" w:rsidP="00B2727F">
            <w:pPr>
              <w:jc w:val="center"/>
              <w:rPr>
                <w:rFonts w:asciiTheme="majorBidi" w:hAnsiTheme="majorBidi" w:cstheme="majorBidi"/>
              </w:rPr>
            </w:pPr>
          </w:p>
        </w:tc>
        <w:tc>
          <w:tcPr>
            <w:tcW w:w="1981" w:type="dxa"/>
          </w:tcPr>
          <w:p w14:paraId="78AC9D61" w14:textId="6A8B48F4" w:rsidR="0069275F" w:rsidRPr="000A3708" w:rsidRDefault="0069275F" w:rsidP="004063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Percentage of Deaths (SAT)</w:t>
            </w:r>
          </w:p>
        </w:tc>
        <w:tc>
          <w:tcPr>
            <w:tcW w:w="2160" w:type="dxa"/>
          </w:tcPr>
          <w:p w14:paraId="111E8183" w14:textId="7C7A9C38" w:rsidR="0069275F" w:rsidRPr="000A3708" w:rsidRDefault="0069275F" w:rsidP="004063BF">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A3708">
              <w:rPr>
                <w:rFonts w:asciiTheme="majorBidi" w:hAnsiTheme="majorBidi" w:cstheme="majorBidi"/>
              </w:rPr>
              <w:t>Percentage of Deaths (NACR)</w:t>
            </w:r>
          </w:p>
        </w:tc>
        <w:tc>
          <w:tcPr>
            <w:tcW w:w="2160" w:type="dxa"/>
          </w:tcPr>
          <w:p w14:paraId="06B4D4D3" w14:textId="1E41900C" w:rsidR="0069275F" w:rsidRPr="000A3708" w:rsidRDefault="0069275F" w:rsidP="004063BF">
            <w:pPr>
              <w:jc w:val="center"/>
              <w:cnfStyle w:val="100000000000" w:firstRow="1" w:lastRow="0" w:firstColumn="0" w:lastColumn="0" w:oddVBand="0" w:evenVBand="0" w:oddHBand="0" w:evenHBand="0" w:firstRowFirstColumn="0" w:firstRowLastColumn="0" w:lastRowFirstColumn="0" w:lastRowLastColumn="0"/>
              <w:rPr>
                <w:ins w:id="309" w:author="Muhammad Omar Nawaz" w:date="2019-09-26T13:11:00Z"/>
                <w:rFonts w:asciiTheme="majorBidi" w:hAnsiTheme="majorBidi" w:cstheme="majorBidi"/>
              </w:rPr>
            </w:pPr>
            <w:ins w:id="310" w:author="Muhammad Omar Nawaz" w:date="2019-09-26T13:11:00Z">
              <w:r w:rsidRPr="000A3708">
                <w:rPr>
                  <w:rFonts w:asciiTheme="majorBidi" w:hAnsiTheme="majorBidi" w:cstheme="majorBidi"/>
                </w:rPr>
                <w:t>Percentage of Deaths (</w:t>
              </w:r>
              <w:r>
                <w:rPr>
                  <w:rFonts w:asciiTheme="majorBidi" w:hAnsiTheme="majorBidi" w:cstheme="majorBidi"/>
                </w:rPr>
                <w:t>BME</w:t>
              </w:r>
              <w:r w:rsidRPr="000A3708">
                <w:rPr>
                  <w:rFonts w:asciiTheme="majorBidi" w:hAnsiTheme="majorBidi" w:cstheme="majorBidi"/>
                </w:rPr>
                <w:t>)</w:t>
              </w:r>
            </w:ins>
          </w:p>
        </w:tc>
      </w:tr>
      <w:tr w:rsidR="00AA3744" w:rsidRPr="000A3708" w14:paraId="2F2382D6" w14:textId="62554B90" w:rsidTr="001C7B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0EC2EA2" w14:textId="6327621D" w:rsidR="00AA3744" w:rsidRPr="000A3708" w:rsidRDefault="00AA3744" w:rsidP="00AA3744">
            <w:pPr>
              <w:jc w:val="center"/>
              <w:rPr>
                <w:rFonts w:asciiTheme="majorBidi" w:hAnsiTheme="majorBidi" w:cstheme="majorBidi"/>
              </w:rPr>
            </w:pPr>
            <w:r w:rsidRPr="000A3708">
              <w:rPr>
                <w:rFonts w:asciiTheme="majorBidi" w:hAnsiTheme="majorBidi" w:cstheme="majorBidi"/>
              </w:rPr>
              <w:t>IHD</w:t>
            </w:r>
          </w:p>
        </w:tc>
        <w:tc>
          <w:tcPr>
            <w:tcW w:w="1981" w:type="dxa"/>
          </w:tcPr>
          <w:p w14:paraId="761B592D" w14:textId="3A091CA3"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ins w:id="311" w:author="Muhammad Omar Nawaz" w:date="2019-09-26T13:38:00Z">
              <w:r>
                <w:rPr>
                  <w:rFonts w:asciiTheme="majorBidi" w:hAnsiTheme="majorBidi" w:cstheme="majorBidi"/>
                </w:rPr>
                <w:t>63.0</w:t>
              </w:r>
              <w:r w:rsidRPr="000A3708">
                <w:rPr>
                  <w:rFonts w:asciiTheme="majorBidi" w:hAnsiTheme="majorBidi" w:cstheme="majorBidi"/>
                </w:rPr>
                <w:t>%</w:t>
              </w:r>
            </w:ins>
            <w:del w:id="312" w:author="Muhammad Omar Nawaz" w:date="2019-09-26T13:38:00Z">
              <w:r w:rsidRPr="000A3708" w:rsidDel="00E45165">
                <w:rPr>
                  <w:rFonts w:asciiTheme="majorBidi" w:hAnsiTheme="majorBidi" w:cstheme="majorBidi"/>
                </w:rPr>
                <w:delText>79.6%</w:delText>
              </w:r>
            </w:del>
          </w:p>
        </w:tc>
        <w:tc>
          <w:tcPr>
            <w:tcW w:w="2160" w:type="dxa"/>
          </w:tcPr>
          <w:p w14:paraId="1238FBE0" w14:textId="37402820"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del w:id="313" w:author="Muhammad Omar Nawaz" w:date="2019-09-26T13:38:00Z">
              <w:r w:rsidRPr="000A3708" w:rsidDel="00AA3744">
                <w:rPr>
                  <w:rFonts w:asciiTheme="majorBidi" w:hAnsiTheme="majorBidi" w:cstheme="majorBidi"/>
                </w:rPr>
                <w:delText>75.2</w:delText>
              </w:r>
            </w:del>
            <w:ins w:id="314" w:author="Muhammad Omar Nawaz" w:date="2019-09-26T13:39:00Z">
              <w:r>
                <w:rPr>
                  <w:rFonts w:asciiTheme="majorBidi" w:hAnsiTheme="majorBidi" w:cstheme="majorBidi"/>
                </w:rPr>
                <w:t>58</w:t>
              </w:r>
            </w:ins>
            <w:ins w:id="315" w:author="Muhammad Omar Nawaz" w:date="2019-09-26T13:38:00Z">
              <w:r>
                <w:rPr>
                  <w:rFonts w:asciiTheme="majorBidi" w:hAnsiTheme="majorBidi" w:cstheme="majorBidi"/>
                </w:rPr>
                <w:t>.</w:t>
              </w:r>
            </w:ins>
            <w:ins w:id="316" w:author="Muhammad Omar Nawaz" w:date="2019-09-26T13:39:00Z">
              <w:r>
                <w:rPr>
                  <w:rFonts w:asciiTheme="majorBidi" w:hAnsiTheme="majorBidi" w:cstheme="majorBidi"/>
                </w:rPr>
                <w:t>5</w:t>
              </w:r>
            </w:ins>
            <w:r w:rsidRPr="000A3708">
              <w:rPr>
                <w:rFonts w:asciiTheme="majorBidi" w:hAnsiTheme="majorBidi" w:cstheme="majorBidi"/>
              </w:rPr>
              <w:t>%</w:t>
            </w:r>
          </w:p>
        </w:tc>
        <w:tc>
          <w:tcPr>
            <w:tcW w:w="2160" w:type="dxa"/>
          </w:tcPr>
          <w:p w14:paraId="7D40B3E4" w14:textId="102FAF80"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ins w:id="317" w:author="Muhammad Omar Nawaz" w:date="2019-09-26T13:11:00Z"/>
                <w:rFonts w:asciiTheme="majorBidi" w:hAnsiTheme="majorBidi" w:cstheme="majorBidi"/>
              </w:rPr>
            </w:pPr>
            <w:ins w:id="318" w:author="Muhammad Omar Nawaz" w:date="2019-09-26T13:37:00Z">
              <w:r>
                <w:rPr>
                  <w:rFonts w:asciiTheme="majorBidi" w:hAnsiTheme="majorBidi" w:cstheme="majorBidi"/>
                </w:rPr>
                <w:t>61</w:t>
              </w:r>
            </w:ins>
            <w:ins w:id="319" w:author="Muhammad Omar Nawaz" w:date="2019-09-26T13:35:00Z">
              <w:r>
                <w:rPr>
                  <w:rFonts w:asciiTheme="majorBidi" w:hAnsiTheme="majorBidi" w:cstheme="majorBidi"/>
                </w:rPr>
                <w:t>.</w:t>
              </w:r>
            </w:ins>
            <w:ins w:id="320" w:author="Muhammad Omar Nawaz" w:date="2019-09-26T13:37:00Z">
              <w:r>
                <w:rPr>
                  <w:rFonts w:asciiTheme="majorBidi" w:hAnsiTheme="majorBidi" w:cstheme="majorBidi"/>
                </w:rPr>
                <w:t>3</w:t>
              </w:r>
            </w:ins>
            <w:ins w:id="321" w:author="Muhammad Omar Nawaz" w:date="2019-09-26T13:36:00Z">
              <w:r>
                <w:rPr>
                  <w:rFonts w:asciiTheme="majorBidi" w:hAnsiTheme="majorBidi" w:cstheme="majorBidi"/>
                </w:rPr>
                <w:t>%</w:t>
              </w:r>
            </w:ins>
          </w:p>
        </w:tc>
      </w:tr>
      <w:tr w:rsidR="00AA3744" w:rsidRPr="000A3708" w14:paraId="3CAD776A" w14:textId="36423734" w:rsidTr="001C7B2F">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71515672" w14:textId="1823B963" w:rsidR="00AA3744" w:rsidRPr="000A3708" w:rsidRDefault="00AA3744" w:rsidP="00AA3744">
            <w:pPr>
              <w:jc w:val="center"/>
              <w:rPr>
                <w:rFonts w:asciiTheme="majorBidi" w:hAnsiTheme="majorBidi" w:cstheme="majorBidi"/>
              </w:rPr>
            </w:pPr>
            <w:r w:rsidRPr="000A3708">
              <w:rPr>
                <w:rFonts w:asciiTheme="majorBidi" w:hAnsiTheme="majorBidi" w:cstheme="majorBidi"/>
              </w:rPr>
              <w:t>LC</w:t>
            </w:r>
          </w:p>
        </w:tc>
        <w:tc>
          <w:tcPr>
            <w:tcW w:w="1981" w:type="dxa"/>
          </w:tcPr>
          <w:p w14:paraId="005F2A02" w14:textId="3007C579"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22" w:author="Muhammad Omar Nawaz" w:date="2019-09-26T13:38:00Z">
              <w:r>
                <w:rPr>
                  <w:rFonts w:asciiTheme="majorBidi" w:hAnsiTheme="majorBidi" w:cstheme="majorBidi"/>
                </w:rPr>
                <w:t>11.0</w:t>
              </w:r>
              <w:r w:rsidRPr="000A3708">
                <w:rPr>
                  <w:rFonts w:asciiTheme="majorBidi" w:hAnsiTheme="majorBidi" w:cstheme="majorBidi"/>
                </w:rPr>
                <w:t>%</w:t>
              </w:r>
            </w:ins>
            <w:del w:id="323" w:author="Muhammad Omar Nawaz" w:date="2019-09-26T13:38:00Z">
              <w:r w:rsidRPr="000A3708" w:rsidDel="00E45165">
                <w:rPr>
                  <w:rFonts w:asciiTheme="majorBidi" w:hAnsiTheme="majorBidi" w:cstheme="majorBidi"/>
                </w:rPr>
                <w:delText>9.2%</w:delText>
              </w:r>
            </w:del>
          </w:p>
        </w:tc>
        <w:tc>
          <w:tcPr>
            <w:tcW w:w="2160" w:type="dxa"/>
          </w:tcPr>
          <w:p w14:paraId="5DDB2F2B" w14:textId="3AE9F7C7"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24" w:author="Muhammad Omar Nawaz" w:date="2019-09-26T13:38:00Z">
              <w:r>
                <w:rPr>
                  <w:rFonts w:asciiTheme="majorBidi" w:hAnsiTheme="majorBidi" w:cstheme="majorBidi"/>
                </w:rPr>
                <w:t>1</w:t>
              </w:r>
            </w:ins>
            <w:del w:id="325" w:author="Muhammad Omar Nawaz" w:date="2019-09-26T13:38:00Z">
              <w:r w:rsidRPr="000A3708" w:rsidDel="00AA3744">
                <w:rPr>
                  <w:rFonts w:asciiTheme="majorBidi" w:hAnsiTheme="majorBidi" w:cstheme="majorBidi"/>
                </w:rPr>
                <w:delText>1</w:delText>
              </w:r>
            </w:del>
            <w:ins w:id="326" w:author="Muhammad Omar Nawaz" w:date="2019-09-26T13:38:00Z">
              <w:r>
                <w:rPr>
                  <w:rFonts w:asciiTheme="majorBidi" w:hAnsiTheme="majorBidi" w:cstheme="majorBidi"/>
                </w:rPr>
                <w:t>2.</w:t>
              </w:r>
            </w:ins>
            <w:ins w:id="327" w:author="Muhammad Omar Nawaz" w:date="2019-09-26T13:39:00Z">
              <w:r>
                <w:rPr>
                  <w:rFonts w:asciiTheme="majorBidi" w:hAnsiTheme="majorBidi" w:cstheme="majorBidi"/>
                </w:rPr>
                <w:t>6</w:t>
              </w:r>
            </w:ins>
            <w:del w:id="328" w:author="Muhammad Omar Nawaz" w:date="2019-09-26T13:38:00Z">
              <w:r w:rsidRPr="000A3708" w:rsidDel="00AA3744">
                <w:rPr>
                  <w:rFonts w:asciiTheme="majorBidi" w:hAnsiTheme="majorBidi" w:cstheme="majorBidi"/>
                </w:rPr>
                <w:delText>0.9</w:delText>
              </w:r>
            </w:del>
            <w:r w:rsidRPr="000A3708">
              <w:rPr>
                <w:rFonts w:asciiTheme="majorBidi" w:hAnsiTheme="majorBidi" w:cstheme="majorBidi"/>
              </w:rPr>
              <w:t>%</w:t>
            </w:r>
          </w:p>
        </w:tc>
        <w:tc>
          <w:tcPr>
            <w:tcW w:w="2160" w:type="dxa"/>
          </w:tcPr>
          <w:p w14:paraId="254C85A8" w14:textId="12D07F13"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ins w:id="329" w:author="Muhammad Omar Nawaz" w:date="2019-09-26T13:11:00Z"/>
                <w:rFonts w:asciiTheme="majorBidi" w:hAnsiTheme="majorBidi" w:cstheme="majorBidi"/>
              </w:rPr>
            </w:pPr>
            <w:ins w:id="330" w:author="Muhammad Omar Nawaz" w:date="2019-09-26T13:34:00Z">
              <w:r>
                <w:rPr>
                  <w:rFonts w:asciiTheme="majorBidi" w:hAnsiTheme="majorBidi" w:cstheme="majorBidi"/>
                </w:rPr>
                <w:t>11.</w:t>
              </w:r>
            </w:ins>
            <w:ins w:id="331" w:author="Muhammad Omar Nawaz" w:date="2019-09-26T13:37:00Z">
              <w:r>
                <w:rPr>
                  <w:rFonts w:asciiTheme="majorBidi" w:hAnsiTheme="majorBidi" w:cstheme="majorBidi"/>
                </w:rPr>
                <w:t>6</w:t>
              </w:r>
            </w:ins>
            <w:ins w:id="332" w:author="Muhammad Omar Nawaz" w:date="2019-09-26T13:34:00Z">
              <w:r>
                <w:rPr>
                  <w:rFonts w:asciiTheme="majorBidi" w:hAnsiTheme="majorBidi" w:cstheme="majorBidi"/>
                </w:rPr>
                <w:t>%</w:t>
              </w:r>
            </w:ins>
          </w:p>
        </w:tc>
      </w:tr>
      <w:tr w:rsidR="00AA3744" w:rsidRPr="000A3708" w14:paraId="59B2026F" w14:textId="03B0479D" w:rsidTr="001C7B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4" w:type="dxa"/>
          </w:tcPr>
          <w:p w14:paraId="1C737B99" w14:textId="76CA2595" w:rsidR="00AA3744" w:rsidRPr="000A3708" w:rsidRDefault="00AA3744" w:rsidP="00AA3744">
            <w:pPr>
              <w:jc w:val="center"/>
              <w:rPr>
                <w:rFonts w:asciiTheme="majorBidi" w:hAnsiTheme="majorBidi" w:cstheme="majorBidi"/>
              </w:rPr>
            </w:pPr>
            <w:r w:rsidRPr="000A3708">
              <w:rPr>
                <w:rFonts w:asciiTheme="majorBidi" w:hAnsiTheme="majorBidi" w:cstheme="majorBidi"/>
              </w:rPr>
              <w:t>COPD</w:t>
            </w:r>
          </w:p>
        </w:tc>
        <w:tc>
          <w:tcPr>
            <w:tcW w:w="1981" w:type="dxa"/>
          </w:tcPr>
          <w:p w14:paraId="65CAE9DC" w14:textId="7AFA2E22"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ins w:id="333" w:author="Muhammad Omar Nawaz" w:date="2019-09-26T13:38:00Z">
              <w:r>
                <w:rPr>
                  <w:rFonts w:asciiTheme="majorBidi" w:hAnsiTheme="majorBidi" w:cstheme="majorBidi"/>
                </w:rPr>
                <w:t>20.1</w:t>
              </w:r>
              <w:r w:rsidRPr="000A3708">
                <w:rPr>
                  <w:rFonts w:asciiTheme="majorBidi" w:hAnsiTheme="majorBidi" w:cstheme="majorBidi"/>
                </w:rPr>
                <w:t>%</w:t>
              </w:r>
            </w:ins>
            <w:del w:id="334" w:author="Muhammad Omar Nawaz" w:date="2019-09-26T13:38:00Z">
              <w:r w:rsidRPr="000A3708" w:rsidDel="00E45165">
                <w:rPr>
                  <w:rFonts w:asciiTheme="majorBidi" w:hAnsiTheme="majorBidi" w:cstheme="majorBidi"/>
                </w:rPr>
                <w:delText>5.5%</w:delText>
              </w:r>
            </w:del>
          </w:p>
        </w:tc>
        <w:tc>
          <w:tcPr>
            <w:tcW w:w="2160" w:type="dxa"/>
          </w:tcPr>
          <w:p w14:paraId="347A7A49" w14:textId="5AC2953A"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ins w:id="335" w:author="Muhammad Omar Nawaz" w:date="2019-09-26T13:38:00Z">
              <w:r>
                <w:rPr>
                  <w:rFonts w:asciiTheme="majorBidi" w:hAnsiTheme="majorBidi" w:cstheme="majorBidi"/>
                </w:rPr>
                <w:t>2</w:t>
              </w:r>
            </w:ins>
            <w:ins w:id="336" w:author="Muhammad Omar Nawaz" w:date="2019-09-26T13:39:00Z">
              <w:r>
                <w:rPr>
                  <w:rFonts w:asciiTheme="majorBidi" w:hAnsiTheme="majorBidi" w:cstheme="majorBidi"/>
                </w:rPr>
                <w:t>3</w:t>
              </w:r>
            </w:ins>
            <w:ins w:id="337" w:author="Muhammad Omar Nawaz" w:date="2019-09-26T13:38:00Z">
              <w:r>
                <w:rPr>
                  <w:rFonts w:asciiTheme="majorBidi" w:hAnsiTheme="majorBidi" w:cstheme="majorBidi"/>
                </w:rPr>
                <w:t>.</w:t>
              </w:r>
            </w:ins>
            <w:ins w:id="338" w:author="Muhammad Omar Nawaz" w:date="2019-09-26T13:39:00Z">
              <w:r>
                <w:rPr>
                  <w:rFonts w:asciiTheme="majorBidi" w:hAnsiTheme="majorBidi" w:cstheme="majorBidi"/>
                </w:rPr>
                <w:t>2</w:t>
              </w:r>
            </w:ins>
            <w:del w:id="339" w:author="Muhammad Omar Nawaz" w:date="2019-09-26T13:38:00Z">
              <w:r w:rsidRPr="000A3708" w:rsidDel="00AA3744">
                <w:rPr>
                  <w:rFonts w:asciiTheme="majorBidi" w:hAnsiTheme="majorBidi" w:cstheme="majorBidi"/>
                </w:rPr>
                <w:delText>7.6</w:delText>
              </w:r>
            </w:del>
            <w:r w:rsidRPr="000A3708">
              <w:rPr>
                <w:rFonts w:asciiTheme="majorBidi" w:hAnsiTheme="majorBidi" w:cstheme="majorBidi"/>
              </w:rPr>
              <w:t>%</w:t>
            </w:r>
          </w:p>
        </w:tc>
        <w:tc>
          <w:tcPr>
            <w:tcW w:w="2160" w:type="dxa"/>
          </w:tcPr>
          <w:p w14:paraId="1CB813C0" w14:textId="090E3AB1" w:rsidR="00AA3744" w:rsidRPr="000A3708" w:rsidRDefault="00AA3744" w:rsidP="00AA3744">
            <w:pPr>
              <w:jc w:val="center"/>
              <w:cnfStyle w:val="000000100000" w:firstRow="0" w:lastRow="0" w:firstColumn="0" w:lastColumn="0" w:oddVBand="0" w:evenVBand="0" w:oddHBand="1" w:evenHBand="0" w:firstRowFirstColumn="0" w:firstRowLastColumn="0" w:lastRowFirstColumn="0" w:lastRowLastColumn="0"/>
              <w:rPr>
                <w:ins w:id="340" w:author="Muhammad Omar Nawaz" w:date="2019-09-26T13:11:00Z"/>
                <w:rFonts w:asciiTheme="majorBidi" w:hAnsiTheme="majorBidi" w:cstheme="majorBidi"/>
              </w:rPr>
            </w:pPr>
            <w:ins w:id="341" w:author="Muhammad Omar Nawaz" w:date="2019-09-26T13:36:00Z">
              <w:r>
                <w:rPr>
                  <w:rFonts w:asciiTheme="majorBidi" w:hAnsiTheme="majorBidi" w:cstheme="majorBidi"/>
                </w:rPr>
                <w:t>2</w:t>
              </w:r>
            </w:ins>
            <w:ins w:id="342" w:author="Muhammad Omar Nawaz" w:date="2019-09-26T13:37:00Z">
              <w:r>
                <w:rPr>
                  <w:rFonts w:asciiTheme="majorBidi" w:hAnsiTheme="majorBidi" w:cstheme="majorBidi"/>
                </w:rPr>
                <w:t>1</w:t>
              </w:r>
            </w:ins>
            <w:ins w:id="343" w:author="Muhammad Omar Nawaz" w:date="2019-09-26T13:36:00Z">
              <w:r>
                <w:rPr>
                  <w:rFonts w:asciiTheme="majorBidi" w:hAnsiTheme="majorBidi" w:cstheme="majorBidi"/>
                </w:rPr>
                <w:t>.</w:t>
              </w:r>
            </w:ins>
            <w:ins w:id="344" w:author="Muhammad Omar Nawaz" w:date="2019-09-26T13:37:00Z">
              <w:r>
                <w:rPr>
                  <w:rFonts w:asciiTheme="majorBidi" w:hAnsiTheme="majorBidi" w:cstheme="majorBidi"/>
                </w:rPr>
                <w:t>6</w:t>
              </w:r>
            </w:ins>
            <w:ins w:id="345" w:author="Muhammad Omar Nawaz" w:date="2019-09-26T13:36:00Z">
              <w:r>
                <w:rPr>
                  <w:rFonts w:asciiTheme="majorBidi" w:hAnsiTheme="majorBidi" w:cstheme="majorBidi"/>
                </w:rPr>
                <w:t>%</w:t>
              </w:r>
            </w:ins>
          </w:p>
        </w:tc>
      </w:tr>
      <w:tr w:rsidR="00AA3744" w:rsidRPr="000A3708" w14:paraId="777F433D" w14:textId="5CDA6BB0" w:rsidTr="001C7B2F">
        <w:trPr>
          <w:jc w:val="center"/>
        </w:trPr>
        <w:tc>
          <w:tcPr>
            <w:cnfStyle w:val="001000000000" w:firstRow="0" w:lastRow="0" w:firstColumn="1" w:lastColumn="0" w:oddVBand="0" w:evenVBand="0" w:oddHBand="0" w:evenHBand="0" w:firstRowFirstColumn="0" w:firstRowLastColumn="0" w:lastRowFirstColumn="0" w:lastRowLastColumn="0"/>
            <w:tcW w:w="1254" w:type="dxa"/>
          </w:tcPr>
          <w:p w14:paraId="2007AE1D" w14:textId="4639673E" w:rsidR="00AA3744" w:rsidRPr="000A3708" w:rsidRDefault="00AA3744" w:rsidP="00AA3744">
            <w:pPr>
              <w:jc w:val="center"/>
              <w:rPr>
                <w:rFonts w:asciiTheme="majorBidi" w:hAnsiTheme="majorBidi" w:cstheme="majorBidi"/>
              </w:rPr>
            </w:pPr>
            <w:r w:rsidRPr="000A3708">
              <w:rPr>
                <w:rFonts w:asciiTheme="majorBidi" w:hAnsiTheme="majorBidi" w:cstheme="majorBidi"/>
              </w:rPr>
              <w:t>STROKE</w:t>
            </w:r>
          </w:p>
        </w:tc>
        <w:tc>
          <w:tcPr>
            <w:tcW w:w="1981" w:type="dxa"/>
          </w:tcPr>
          <w:p w14:paraId="1D1433D8" w14:textId="3427953A"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46" w:author="Muhammad Omar Nawaz" w:date="2019-09-26T13:38:00Z">
              <w:r>
                <w:rPr>
                  <w:rFonts w:asciiTheme="majorBidi" w:hAnsiTheme="majorBidi" w:cstheme="majorBidi"/>
                </w:rPr>
                <w:t>5.4</w:t>
              </w:r>
              <w:r w:rsidRPr="000A3708">
                <w:rPr>
                  <w:rFonts w:asciiTheme="majorBidi" w:hAnsiTheme="majorBidi" w:cstheme="majorBidi"/>
                </w:rPr>
                <w:t>%</w:t>
              </w:r>
            </w:ins>
            <w:del w:id="347" w:author="Muhammad Omar Nawaz" w:date="2019-09-26T13:38:00Z">
              <w:r w:rsidRPr="000A3708" w:rsidDel="00E45165">
                <w:rPr>
                  <w:rFonts w:asciiTheme="majorBidi" w:hAnsiTheme="majorBidi" w:cstheme="majorBidi"/>
                </w:rPr>
                <w:delText>5.7%</w:delText>
              </w:r>
            </w:del>
          </w:p>
        </w:tc>
        <w:tc>
          <w:tcPr>
            <w:tcW w:w="2160" w:type="dxa"/>
          </w:tcPr>
          <w:p w14:paraId="2B159EF1" w14:textId="1B51E48B"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ins w:id="348" w:author="Muhammad Omar Nawaz" w:date="2019-09-26T13:38:00Z">
              <w:r>
                <w:rPr>
                  <w:rFonts w:asciiTheme="majorBidi" w:hAnsiTheme="majorBidi" w:cstheme="majorBidi"/>
                </w:rPr>
                <w:t>5.7</w:t>
              </w:r>
            </w:ins>
            <w:del w:id="349" w:author="Muhammad Omar Nawaz" w:date="2019-09-26T13:38:00Z">
              <w:r w:rsidRPr="000A3708" w:rsidDel="00AA3744">
                <w:rPr>
                  <w:rFonts w:asciiTheme="majorBidi" w:hAnsiTheme="majorBidi" w:cstheme="majorBidi"/>
                </w:rPr>
                <w:delText>6.3</w:delText>
              </w:r>
            </w:del>
            <w:r w:rsidRPr="000A3708">
              <w:rPr>
                <w:rFonts w:asciiTheme="majorBidi" w:hAnsiTheme="majorBidi" w:cstheme="majorBidi"/>
              </w:rPr>
              <w:t>%</w:t>
            </w:r>
          </w:p>
        </w:tc>
        <w:tc>
          <w:tcPr>
            <w:tcW w:w="2160" w:type="dxa"/>
          </w:tcPr>
          <w:p w14:paraId="42622EF5" w14:textId="4AD2F609" w:rsidR="00AA3744" w:rsidRPr="000A3708" w:rsidRDefault="00AA3744" w:rsidP="00AA3744">
            <w:pPr>
              <w:jc w:val="center"/>
              <w:cnfStyle w:val="000000000000" w:firstRow="0" w:lastRow="0" w:firstColumn="0" w:lastColumn="0" w:oddVBand="0" w:evenVBand="0" w:oddHBand="0" w:evenHBand="0" w:firstRowFirstColumn="0" w:firstRowLastColumn="0" w:lastRowFirstColumn="0" w:lastRowLastColumn="0"/>
              <w:rPr>
                <w:ins w:id="350" w:author="Muhammad Omar Nawaz" w:date="2019-09-26T13:11:00Z"/>
                <w:rFonts w:asciiTheme="majorBidi" w:hAnsiTheme="majorBidi" w:cstheme="majorBidi"/>
              </w:rPr>
            </w:pPr>
            <w:ins w:id="351" w:author="Muhammad Omar Nawaz" w:date="2019-09-26T13:34:00Z">
              <w:r>
                <w:rPr>
                  <w:rFonts w:asciiTheme="majorBidi" w:hAnsiTheme="majorBidi" w:cstheme="majorBidi"/>
                </w:rPr>
                <w:t>5</w:t>
              </w:r>
            </w:ins>
            <w:ins w:id="352" w:author="Muhammad Omar Nawaz" w:date="2019-09-26T13:37:00Z">
              <w:r>
                <w:rPr>
                  <w:rFonts w:asciiTheme="majorBidi" w:hAnsiTheme="majorBidi" w:cstheme="majorBidi"/>
                </w:rPr>
                <w:t>.6</w:t>
              </w:r>
            </w:ins>
            <w:ins w:id="353" w:author="Muhammad Omar Nawaz" w:date="2019-09-26T13:34:00Z">
              <w:r>
                <w:rPr>
                  <w:rFonts w:asciiTheme="majorBidi" w:hAnsiTheme="majorBidi" w:cstheme="majorBidi"/>
                </w:rPr>
                <w:t>%</w:t>
              </w:r>
            </w:ins>
          </w:p>
        </w:tc>
      </w:tr>
    </w:tbl>
    <w:p w14:paraId="7BFCA5BE" w14:textId="77777777" w:rsidR="005944CE" w:rsidRPr="000A3708" w:rsidRDefault="005944CE" w:rsidP="005944CE">
      <w:pPr>
        <w:spacing w:line="480" w:lineRule="auto"/>
        <w:ind w:firstLine="720"/>
        <w:rPr>
          <w:rFonts w:asciiTheme="majorBidi" w:hAnsiTheme="majorBidi" w:cstheme="majorBidi"/>
        </w:rPr>
      </w:pPr>
    </w:p>
    <w:p w14:paraId="37A32CE0" w14:textId="724D2F9B" w:rsidR="005944CE" w:rsidRPr="000A3708" w:rsidRDefault="0041273A" w:rsidP="008A4AB9">
      <w:pPr>
        <w:spacing w:line="480" w:lineRule="auto"/>
        <w:ind w:firstLine="720"/>
        <w:rPr>
          <w:rFonts w:asciiTheme="majorBidi" w:hAnsiTheme="majorBidi" w:cstheme="majorBidi"/>
        </w:rPr>
      </w:pPr>
      <w:r w:rsidRPr="000A3708">
        <w:rPr>
          <w:rFonts w:asciiTheme="majorBidi" w:hAnsiTheme="majorBidi" w:cstheme="majorBidi"/>
        </w:rPr>
        <w:t xml:space="preserve">For </w:t>
      </w:r>
      <w:ins w:id="354" w:author="Muhammad Omar Nawaz" w:date="2019-09-26T13:39:00Z">
        <w:r w:rsidR="00AA3744">
          <w:rPr>
            <w:rFonts w:asciiTheme="majorBidi" w:hAnsiTheme="majorBidi" w:cstheme="majorBidi"/>
          </w:rPr>
          <w:t>all datasets</w:t>
        </w:r>
      </w:ins>
      <w:del w:id="355" w:author="Muhammad Omar Nawaz" w:date="2019-09-26T13:39:00Z">
        <w:r w:rsidR="005944CE" w:rsidRPr="000A3708" w:rsidDel="00AA3744">
          <w:rPr>
            <w:rFonts w:asciiTheme="majorBidi" w:hAnsiTheme="majorBidi" w:cstheme="majorBidi"/>
          </w:rPr>
          <w:delText>both SAT and NACR</w:delText>
        </w:r>
      </w:del>
      <w:r w:rsidR="00756B38" w:rsidRPr="000A3708">
        <w:rPr>
          <w:rFonts w:asciiTheme="majorBidi" w:hAnsiTheme="majorBidi" w:cstheme="majorBidi"/>
        </w:rPr>
        <w:t>,</w:t>
      </w:r>
      <w:r w:rsidR="005944CE" w:rsidRPr="000A3708">
        <w:rPr>
          <w:rFonts w:asciiTheme="majorBidi" w:hAnsiTheme="majorBidi" w:cstheme="majorBidi"/>
        </w:rPr>
        <w:t xml:space="preserve"> we see that premature deaths due to exposure to ambient PM</w:t>
      </w:r>
      <w:r w:rsidR="005944CE" w:rsidRPr="000A3708">
        <w:rPr>
          <w:rFonts w:asciiTheme="majorBidi" w:hAnsiTheme="majorBidi" w:cstheme="majorBidi"/>
          <w:vertAlign w:val="subscript"/>
        </w:rPr>
        <w:t>2.5</w:t>
      </w:r>
      <w:r w:rsidR="005944CE" w:rsidRPr="000A3708">
        <w:rPr>
          <w:rFonts w:asciiTheme="majorBidi" w:hAnsiTheme="majorBidi" w:cstheme="majorBidi"/>
        </w:rPr>
        <w:t xml:space="preserve"> have decreased gradually in the US in their respective timespans</w:t>
      </w:r>
      <w:r w:rsidR="00BE1EC0" w:rsidRPr="000A3708">
        <w:rPr>
          <w:rFonts w:asciiTheme="majorBidi" w:hAnsiTheme="majorBidi" w:cstheme="majorBidi"/>
        </w:rPr>
        <w:t xml:space="preserve"> (Figures 5 and 6)</w:t>
      </w:r>
      <w:r w:rsidR="005944CE" w:rsidRPr="000A3708">
        <w:rPr>
          <w:rFonts w:asciiTheme="majorBidi" w:hAnsiTheme="majorBidi" w:cstheme="majorBidi"/>
        </w:rPr>
        <w:t xml:space="preserve">. For SAT a decrease of </w:t>
      </w:r>
      <w:ins w:id="356" w:author="Muhammad Omar Nawaz" w:date="2019-09-26T13:42:00Z">
        <w:r w:rsidR="00AA3744">
          <w:rPr>
            <w:rFonts w:asciiTheme="majorBidi" w:hAnsiTheme="majorBidi" w:cstheme="majorBidi"/>
          </w:rPr>
          <w:t>3</w:t>
        </w:r>
      </w:ins>
      <w:del w:id="357" w:author="Muhammad Omar Nawaz" w:date="2019-09-26T13:42:00Z">
        <w:r w:rsidR="005944CE" w:rsidRPr="000A3708" w:rsidDel="00AA3744">
          <w:rPr>
            <w:rFonts w:asciiTheme="majorBidi" w:hAnsiTheme="majorBidi" w:cstheme="majorBidi"/>
          </w:rPr>
          <w:delText>5</w:delText>
        </w:r>
      </w:del>
      <w:ins w:id="358" w:author="Muhammad Omar Nawaz" w:date="2019-09-26T13:42:00Z">
        <w:r w:rsidR="00AA3744">
          <w:rPr>
            <w:rFonts w:asciiTheme="majorBidi" w:hAnsiTheme="majorBidi" w:cstheme="majorBidi"/>
          </w:rPr>
          <w:t>8</w:t>
        </w:r>
      </w:ins>
      <w:del w:id="359" w:author="Muhammad Omar Nawaz" w:date="2019-09-26T13:42:00Z">
        <w:r w:rsidR="005944CE" w:rsidRPr="000A3708" w:rsidDel="00AA3744">
          <w:rPr>
            <w:rFonts w:asciiTheme="majorBidi" w:hAnsiTheme="majorBidi" w:cstheme="majorBidi"/>
          </w:rPr>
          <w:delText>8</w:delText>
        </w:r>
      </w:del>
      <w:r w:rsidR="005944CE" w:rsidRPr="000A3708">
        <w:rPr>
          <w:rFonts w:asciiTheme="majorBidi" w:hAnsiTheme="majorBidi" w:cstheme="majorBidi"/>
        </w:rPr>
        <w:t>.</w:t>
      </w:r>
      <w:ins w:id="360" w:author="Muhammad Omar Nawaz" w:date="2019-09-26T13:42:00Z">
        <w:r w:rsidR="00AA3744">
          <w:rPr>
            <w:rFonts w:asciiTheme="majorBidi" w:hAnsiTheme="majorBidi" w:cstheme="majorBidi"/>
          </w:rPr>
          <w:t>3</w:t>
        </w:r>
      </w:ins>
      <w:del w:id="361" w:author="Muhammad Omar Nawaz" w:date="2019-09-26T13:42:00Z">
        <w:r w:rsidR="005944CE" w:rsidRPr="000A3708" w:rsidDel="00AA3744">
          <w:rPr>
            <w:rFonts w:asciiTheme="majorBidi" w:hAnsiTheme="majorBidi" w:cstheme="majorBidi"/>
          </w:rPr>
          <w:delText>6</w:delText>
        </w:r>
      </w:del>
      <w:r w:rsidR="005944CE" w:rsidRPr="000A3708">
        <w:rPr>
          <w:rFonts w:asciiTheme="majorBidi" w:hAnsiTheme="majorBidi" w:cstheme="majorBidi"/>
        </w:rPr>
        <w:t xml:space="preserve">% was </w:t>
      </w:r>
      <w:r w:rsidR="00BE1EC0" w:rsidRPr="000A3708">
        <w:rPr>
          <w:rFonts w:asciiTheme="majorBidi" w:hAnsiTheme="majorBidi" w:cstheme="majorBidi"/>
        </w:rPr>
        <w:t xml:space="preserve">estimated </w:t>
      </w:r>
      <w:r w:rsidR="005944CE" w:rsidRPr="000A3708">
        <w:rPr>
          <w:rFonts w:asciiTheme="majorBidi" w:hAnsiTheme="majorBidi" w:cstheme="majorBidi"/>
        </w:rPr>
        <w:t xml:space="preserve">from </w:t>
      </w:r>
      <w:del w:id="362" w:author="Muhammad Omar Nawaz" w:date="2019-09-26T13:40:00Z">
        <w:r w:rsidR="005944CE" w:rsidRPr="000A3708" w:rsidDel="00AA3744">
          <w:rPr>
            <w:rFonts w:asciiTheme="majorBidi" w:hAnsiTheme="majorBidi" w:cstheme="majorBidi"/>
          </w:rPr>
          <w:delText>77800</w:delText>
        </w:r>
        <w:r w:rsidR="00F630E2" w:rsidRPr="000A3708" w:rsidDel="00AA3744">
          <w:rPr>
            <w:rFonts w:asciiTheme="majorBidi" w:hAnsiTheme="majorBidi" w:cstheme="majorBidi"/>
          </w:rPr>
          <w:delText xml:space="preserve"> </w:delText>
        </w:r>
      </w:del>
      <w:ins w:id="363" w:author="Muhammad Omar Nawaz" w:date="2019-09-26T13:40:00Z">
        <w:r w:rsidR="00AA3744">
          <w:rPr>
            <w:rFonts w:asciiTheme="majorBidi" w:hAnsiTheme="majorBidi" w:cstheme="majorBidi"/>
          </w:rPr>
          <w:t>83100</w:t>
        </w:r>
        <w:r w:rsidR="00AA3744" w:rsidRPr="000A3708">
          <w:rPr>
            <w:rFonts w:asciiTheme="majorBidi" w:hAnsiTheme="majorBidi" w:cstheme="majorBidi"/>
          </w:rPr>
          <w:t xml:space="preserve"> </w:t>
        </w:r>
      </w:ins>
      <w:r w:rsidR="00F630E2" w:rsidRPr="000A3708">
        <w:rPr>
          <w:rFonts w:asciiTheme="majorBidi" w:hAnsiTheme="majorBidi" w:cstheme="majorBidi"/>
        </w:rPr>
        <w:t>[</w:t>
      </w:r>
      <w:del w:id="364" w:author="Muhammad Omar Nawaz" w:date="2019-09-26T13:41:00Z">
        <w:r w:rsidR="00F630E2" w:rsidRPr="000A3708" w:rsidDel="00AA3744">
          <w:rPr>
            <w:rFonts w:asciiTheme="majorBidi" w:hAnsiTheme="majorBidi" w:cstheme="majorBidi"/>
          </w:rPr>
          <w:delText>36800</w:delText>
        </w:r>
      </w:del>
      <w:ins w:id="365" w:author="Muhammad Omar Nawaz" w:date="2019-09-26T13:41:00Z">
        <w:r w:rsidR="00AA3744">
          <w:rPr>
            <w:rFonts w:asciiTheme="majorBidi" w:hAnsiTheme="majorBidi" w:cstheme="majorBidi"/>
          </w:rPr>
          <w:t>34100</w:t>
        </w:r>
      </w:ins>
      <w:r w:rsidR="00F630E2" w:rsidRPr="000A3708">
        <w:rPr>
          <w:rFonts w:asciiTheme="majorBidi" w:hAnsiTheme="majorBidi" w:cstheme="majorBidi"/>
        </w:rPr>
        <w:t xml:space="preserve">, </w:t>
      </w:r>
      <w:del w:id="366" w:author="Muhammad Omar Nawaz" w:date="2019-09-26T13:42:00Z">
        <w:r w:rsidR="00F630E2" w:rsidRPr="000A3708" w:rsidDel="00AA3744">
          <w:rPr>
            <w:rFonts w:asciiTheme="majorBidi" w:hAnsiTheme="majorBidi" w:cstheme="majorBidi"/>
          </w:rPr>
          <w:delText>128400</w:delText>
        </w:r>
      </w:del>
      <w:ins w:id="367" w:author="Muhammad Omar Nawaz" w:date="2019-09-26T13:42:00Z">
        <w:r w:rsidR="00AA3744">
          <w:rPr>
            <w:rFonts w:asciiTheme="majorBidi" w:hAnsiTheme="majorBidi" w:cstheme="majorBidi"/>
          </w:rPr>
          <w:t>142800</w:t>
        </w:r>
      </w:ins>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1999 to </w:t>
      </w:r>
      <w:del w:id="368" w:author="Muhammad Omar Nawaz" w:date="2019-09-26T13:41:00Z">
        <w:r w:rsidR="005944CE" w:rsidRPr="000A3708" w:rsidDel="00AA3744">
          <w:rPr>
            <w:rFonts w:asciiTheme="majorBidi" w:hAnsiTheme="majorBidi" w:cstheme="majorBidi"/>
          </w:rPr>
          <w:delText>32</w:delText>
        </w:r>
        <w:r w:rsidR="00F630E2" w:rsidRPr="000A3708" w:rsidDel="00AA3744">
          <w:rPr>
            <w:rFonts w:asciiTheme="majorBidi" w:hAnsiTheme="majorBidi" w:cstheme="majorBidi"/>
          </w:rPr>
          <w:delText>2</w:delText>
        </w:r>
        <w:r w:rsidR="005944CE" w:rsidRPr="000A3708" w:rsidDel="00AA3744">
          <w:rPr>
            <w:rFonts w:asciiTheme="majorBidi" w:hAnsiTheme="majorBidi" w:cstheme="majorBidi"/>
          </w:rPr>
          <w:delText>00</w:delText>
        </w:r>
        <w:r w:rsidR="00F630E2" w:rsidRPr="000A3708" w:rsidDel="00AA3744">
          <w:rPr>
            <w:rFonts w:asciiTheme="majorBidi" w:hAnsiTheme="majorBidi" w:cstheme="majorBidi"/>
          </w:rPr>
          <w:delText xml:space="preserve"> </w:delText>
        </w:r>
      </w:del>
      <w:ins w:id="369" w:author="Muhammad Omar Nawaz" w:date="2019-09-26T13:41:00Z">
        <w:r w:rsidR="00AA3744">
          <w:rPr>
            <w:rFonts w:asciiTheme="majorBidi" w:hAnsiTheme="majorBidi" w:cstheme="majorBidi"/>
          </w:rPr>
          <w:t>51200</w:t>
        </w:r>
        <w:r w:rsidR="00AA3744" w:rsidRPr="000A3708">
          <w:rPr>
            <w:rFonts w:asciiTheme="majorBidi" w:hAnsiTheme="majorBidi" w:cstheme="majorBidi"/>
          </w:rPr>
          <w:t xml:space="preserve"> </w:t>
        </w:r>
      </w:ins>
      <w:r w:rsidR="00F630E2" w:rsidRPr="000A3708">
        <w:rPr>
          <w:rFonts w:asciiTheme="majorBidi" w:hAnsiTheme="majorBidi" w:cstheme="majorBidi"/>
        </w:rPr>
        <w:t>[</w:t>
      </w:r>
      <w:del w:id="370" w:author="Muhammad Omar Nawaz" w:date="2019-09-26T13:41:00Z">
        <w:r w:rsidR="00F630E2" w:rsidRPr="000A3708" w:rsidDel="00AA3744">
          <w:rPr>
            <w:rFonts w:asciiTheme="majorBidi" w:hAnsiTheme="majorBidi" w:cstheme="majorBidi"/>
          </w:rPr>
          <w:delText>7600</w:delText>
        </w:r>
      </w:del>
      <w:ins w:id="371" w:author="Muhammad Omar Nawaz" w:date="2019-09-26T13:41:00Z">
        <w:r w:rsidR="00AA3744">
          <w:rPr>
            <w:rFonts w:asciiTheme="majorBidi" w:hAnsiTheme="majorBidi" w:cstheme="majorBidi"/>
          </w:rPr>
          <w:t>16200</w:t>
        </w:r>
      </w:ins>
      <w:r w:rsidR="00F630E2" w:rsidRPr="000A3708">
        <w:rPr>
          <w:rFonts w:asciiTheme="majorBidi" w:hAnsiTheme="majorBidi" w:cstheme="majorBidi"/>
        </w:rPr>
        <w:t xml:space="preserve">, </w:t>
      </w:r>
      <w:del w:id="372" w:author="Muhammad Omar Nawaz" w:date="2019-09-26T13:42:00Z">
        <w:r w:rsidR="00F630E2" w:rsidRPr="000A3708" w:rsidDel="00AA3744">
          <w:rPr>
            <w:rFonts w:asciiTheme="majorBidi" w:hAnsiTheme="majorBidi" w:cstheme="majorBidi"/>
          </w:rPr>
          <w:delText>70400</w:delText>
        </w:r>
      </w:del>
      <w:ins w:id="373" w:author="Muhammad Omar Nawaz" w:date="2019-09-26T13:42:00Z">
        <w:r w:rsidR="00AA3744">
          <w:rPr>
            <w:rFonts w:asciiTheme="majorBidi" w:hAnsiTheme="majorBidi" w:cstheme="majorBidi"/>
          </w:rPr>
          <w:t>98800</w:t>
        </w:r>
      </w:ins>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2011. For NACR a decrease of </w:t>
      </w:r>
      <w:del w:id="374" w:author="Muhammad Omar Nawaz" w:date="2019-09-26T13:44:00Z">
        <w:r w:rsidR="005944CE" w:rsidRPr="000A3708" w:rsidDel="0053385C">
          <w:rPr>
            <w:rFonts w:asciiTheme="majorBidi" w:hAnsiTheme="majorBidi" w:cstheme="majorBidi"/>
          </w:rPr>
          <w:delText>47.5</w:delText>
        </w:r>
      </w:del>
      <w:ins w:id="375" w:author="Muhammad Omar Nawaz" w:date="2019-09-26T13:44:00Z">
        <w:r w:rsidR="0053385C">
          <w:rPr>
            <w:rFonts w:asciiTheme="majorBidi" w:hAnsiTheme="majorBidi" w:cstheme="majorBidi"/>
          </w:rPr>
          <w:t>26.6</w:t>
        </w:r>
      </w:ins>
      <w:r w:rsidR="005944CE" w:rsidRPr="000A3708">
        <w:rPr>
          <w:rFonts w:asciiTheme="majorBidi" w:hAnsiTheme="majorBidi" w:cstheme="majorBidi"/>
        </w:rPr>
        <w:t xml:space="preserve">% was observed from </w:t>
      </w:r>
      <w:del w:id="376" w:author="Muhammad Omar Nawaz" w:date="2019-09-26T13:44:00Z">
        <w:r w:rsidR="005944CE" w:rsidRPr="000A3708" w:rsidDel="0053385C">
          <w:rPr>
            <w:rFonts w:asciiTheme="majorBidi" w:hAnsiTheme="majorBidi" w:cstheme="majorBidi"/>
          </w:rPr>
          <w:delText>71100</w:delText>
        </w:r>
        <w:r w:rsidR="00F630E2" w:rsidRPr="000A3708" w:rsidDel="0053385C">
          <w:rPr>
            <w:rFonts w:asciiTheme="majorBidi" w:hAnsiTheme="majorBidi" w:cstheme="majorBidi"/>
          </w:rPr>
          <w:delText xml:space="preserve"> </w:delText>
        </w:r>
      </w:del>
      <w:ins w:id="377" w:author="Muhammad Omar Nawaz" w:date="2019-09-26T13:44:00Z">
        <w:r w:rsidR="0053385C">
          <w:rPr>
            <w:rFonts w:asciiTheme="majorBidi" w:hAnsiTheme="majorBidi" w:cstheme="majorBidi"/>
          </w:rPr>
          <w:t>74200</w:t>
        </w:r>
        <w:r w:rsidR="0053385C" w:rsidRPr="000A3708">
          <w:rPr>
            <w:rFonts w:asciiTheme="majorBidi" w:hAnsiTheme="majorBidi" w:cstheme="majorBidi"/>
          </w:rPr>
          <w:t xml:space="preserve"> </w:t>
        </w:r>
      </w:ins>
      <w:r w:rsidR="00F630E2" w:rsidRPr="000A3708">
        <w:rPr>
          <w:rFonts w:asciiTheme="majorBidi" w:hAnsiTheme="majorBidi" w:cstheme="majorBidi"/>
        </w:rPr>
        <w:t>[</w:t>
      </w:r>
      <w:del w:id="378" w:author="Muhammad Omar Nawaz" w:date="2019-09-26T13:44:00Z">
        <w:r w:rsidR="00F630E2" w:rsidRPr="000A3708" w:rsidDel="0053385C">
          <w:rPr>
            <w:rFonts w:asciiTheme="majorBidi" w:hAnsiTheme="majorBidi" w:cstheme="majorBidi"/>
          </w:rPr>
          <w:delText>33700</w:delText>
        </w:r>
      </w:del>
      <w:ins w:id="379" w:author="Muhammad Omar Nawaz" w:date="2019-09-26T13:44:00Z">
        <w:r w:rsidR="0053385C">
          <w:rPr>
            <w:rFonts w:asciiTheme="majorBidi" w:hAnsiTheme="majorBidi" w:cstheme="majorBidi"/>
          </w:rPr>
          <w:t>31400</w:t>
        </w:r>
      </w:ins>
      <w:r w:rsidR="00F630E2" w:rsidRPr="000A3708">
        <w:rPr>
          <w:rFonts w:asciiTheme="majorBidi" w:hAnsiTheme="majorBidi" w:cstheme="majorBidi"/>
        </w:rPr>
        <w:t xml:space="preserve">, </w:t>
      </w:r>
      <w:del w:id="380" w:author="Muhammad Omar Nawaz" w:date="2019-09-26T13:45:00Z">
        <w:r w:rsidR="00F630E2" w:rsidRPr="000A3708" w:rsidDel="0053385C">
          <w:rPr>
            <w:rFonts w:asciiTheme="majorBidi" w:hAnsiTheme="majorBidi" w:cstheme="majorBidi"/>
          </w:rPr>
          <w:delText>113300</w:delText>
        </w:r>
      </w:del>
      <w:ins w:id="381" w:author="Muhammad Omar Nawaz" w:date="2019-09-26T13:45:00Z">
        <w:r w:rsidR="0053385C">
          <w:rPr>
            <w:rFonts w:asciiTheme="majorBidi" w:hAnsiTheme="majorBidi" w:cstheme="majorBidi"/>
          </w:rPr>
          <w:t>125600</w:t>
        </w:r>
      </w:ins>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2009 to </w:t>
      </w:r>
      <w:del w:id="382" w:author="Muhammad Omar Nawaz" w:date="2019-09-26T13:44:00Z">
        <w:r w:rsidR="005944CE" w:rsidRPr="000A3708" w:rsidDel="0053385C">
          <w:rPr>
            <w:rFonts w:asciiTheme="majorBidi" w:hAnsiTheme="majorBidi" w:cstheme="majorBidi"/>
          </w:rPr>
          <w:delText>37300</w:delText>
        </w:r>
        <w:r w:rsidR="00F630E2" w:rsidRPr="000A3708" w:rsidDel="0053385C">
          <w:rPr>
            <w:rFonts w:asciiTheme="majorBidi" w:hAnsiTheme="majorBidi" w:cstheme="majorBidi"/>
          </w:rPr>
          <w:delText xml:space="preserve"> </w:delText>
        </w:r>
      </w:del>
      <w:ins w:id="383" w:author="Muhammad Omar Nawaz" w:date="2019-09-26T13:44:00Z">
        <w:r w:rsidR="0053385C">
          <w:rPr>
            <w:rFonts w:asciiTheme="majorBidi" w:hAnsiTheme="majorBidi" w:cstheme="majorBidi"/>
          </w:rPr>
          <w:t>54500</w:t>
        </w:r>
        <w:r w:rsidR="0053385C" w:rsidRPr="000A3708">
          <w:rPr>
            <w:rFonts w:asciiTheme="majorBidi" w:hAnsiTheme="majorBidi" w:cstheme="majorBidi"/>
          </w:rPr>
          <w:t xml:space="preserve"> </w:t>
        </w:r>
      </w:ins>
      <w:r w:rsidR="00F630E2" w:rsidRPr="000A3708">
        <w:rPr>
          <w:rFonts w:asciiTheme="majorBidi" w:hAnsiTheme="majorBidi" w:cstheme="majorBidi"/>
        </w:rPr>
        <w:t>[</w:t>
      </w:r>
      <w:del w:id="384" w:author="Muhammad Omar Nawaz" w:date="2019-09-26T13:45:00Z">
        <w:r w:rsidR="00F630E2" w:rsidRPr="000A3708" w:rsidDel="0053385C">
          <w:rPr>
            <w:rFonts w:asciiTheme="majorBidi" w:hAnsiTheme="majorBidi" w:cstheme="majorBidi"/>
          </w:rPr>
          <w:delText>11500</w:delText>
        </w:r>
      </w:del>
      <w:ins w:id="385" w:author="Muhammad Omar Nawaz" w:date="2019-09-26T13:45:00Z">
        <w:r w:rsidR="0053385C">
          <w:rPr>
            <w:rFonts w:asciiTheme="majorBidi" w:hAnsiTheme="majorBidi" w:cstheme="majorBidi"/>
          </w:rPr>
          <w:t>18200</w:t>
        </w:r>
      </w:ins>
      <w:r w:rsidR="00F630E2" w:rsidRPr="000A3708">
        <w:rPr>
          <w:rFonts w:asciiTheme="majorBidi" w:hAnsiTheme="majorBidi" w:cstheme="majorBidi"/>
        </w:rPr>
        <w:t xml:space="preserve">, </w:t>
      </w:r>
      <w:del w:id="386" w:author="Muhammad Omar Nawaz" w:date="2019-09-26T13:45:00Z">
        <w:r w:rsidR="00F630E2" w:rsidRPr="000A3708" w:rsidDel="0053385C">
          <w:rPr>
            <w:rFonts w:asciiTheme="majorBidi" w:hAnsiTheme="majorBidi" w:cstheme="majorBidi"/>
          </w:rPr>
          <w:delText>76200</w:delText>
        </w:r>
      </w:del>
      <w:ins w:id="387" w:author="Muhammad Omar Nawaz" w:date="2019-09-26T13:45:00Z">
        <w:r w:rsidR="0053385C">
          <w:rPr>
            <w:rFonts w:asciiTheme="majorBidi" w:hAnsiTheme="majorBidi" w:cstheme="majorBidi"/>
          </w:rPr>
          <w:t>130000</w:t>
        </w:r>
      </w:ins>
      <w:r w:rsidR="00F630E2" w:rsidRPr="000A3708">
        <w:rPr>
          <w:rFonts w:asciiTheme="majorBidi" w:hAnsiTheme="majorBidi" w:cstheme="majorBidi"/>
        </w:rPr>
        <w:t>]</w:t>
      </w:r>
      <w:r w:rsidR="005944CE" w:rsidRPr="000A3708">
        <w:rPr>
          <w:rFonts w:asciiTheme="majorBidi" w:hAnsiTheme="majorBidi" w:cstheme="majorBidi"/>
        </w:rPr>
        <w:t xml:space="preserve"> deaths yr</w:t>
      </w:r>
      <w:r w:rsidR="005944CE" w:rsidRPr="000A3708">
        <w:rPr>
          <w:rFonts w:asciiTheme="majorBidi" w:hAnsiTheme="majorBidi" w:cstheme="majorBidi"/>
          <w:vertAlign w:val="superscript"/>
        </w:rPr>
        <w:t>-1</w:t>
      </w:r>
      <w:r w:rsidR="005944CE" w:rsidRPr="000A3708">
        <w:rPr>
          <w:rFonts w:asciiTheme="majorBidi" w:hAnsiTheme="majorBidi" w:cstheme="majorBidi"/>
        </w:rPr>
        <w:t xml:space="preserve"> in 2015.</w:t>
      </w:r>
      <w:ins w:id="388" w:author="Muhammad Omar Nawaz" w:date="2019-09-26T13:39:00Z">
        <w:r w:rsidR="00AA3744">
          <w:rPr>
            <w:rFonts w:asciiTheme="majorBidi" w:hAnsiTheme="majorBidi" w:cstheme="majorBidi"/>
          </w:rPr>
          <w:t xml:space="preserve"> For BME</w:t>
        </w:r>
      </w:ins>
      <w:ins w:id="389" w:author="Muhammad Omar Nawaz" w:date="2019-09-26T13:45:00Z">
        <w:r w:rsidR="0053385C">
          <w:rPr>
            <w:rFonts w:asciiTheme="majorBidi" w:hAnsiTheme="majorBidi" w:cstheme="majorBidi"/>
          </w:rPr>
          <w:t xml:space="preserve"> a decrease of </w:t>
        </w:r>
      </w:ins>
      <w:ins w:id="390" w:author="Muhammad Omar Nawaz" w:date="2019-09-26T13:47:00Z">
        <w:r w:rsidR="00F921E1">
          <w:rPr>
            <w:rFonts w:asciiTheme="majorBidi" w:hAnsiTheme="majorBidi" w:cstheme="majorBidi"/>
          </w:rPr>
          <w:t xml:space="preserve">50.4% was observed from </w:t>
        </w:r>
        <w:r w:rsidR="008D078C">
          <w:rPr>
            <w:rFonts w:asciiTheme="majorBidi" w:hAnsiTheme="majorBidi" w:cstheme="majorBidi"/>
          </w:rPr>
          <w:t>98800 [</w:t>
        </w:r>
      </w:ins>
      <w:proofErr w:type="gramStart"/>
      <w:ins w:id="391" w:author="Muhammad Omar Nawaz" w:date="2019-09-26T13:48:00Z">
        <w:r w:rsidR="008D078C">
          <w:rPr>
            <w:rFonts w:asciiTheme="majorBidi" w:hAnsiTheme="majorBidi" w:cstheme="majorBidi"/>
          </w:rPr>
          <w:t>44700</w:t>
        </w:r>
      </w:ins>
      <w:ins w:id="392" w:author="Muhammad Omar Nawaz" w:date="2019-09-26T13:47:00Z">
        <w:r w:rsidR="008D078C">
          <w:rPr>
            <w:rFonts w:asciiTheme="majorBidi" w:hAnsiTheme="majorBidi" w:cstheme="majorBidi"/>
          </w:rPr>
          <w:t xml:space="preserve"> ,</w:t>
        </w:r>
        <w:proofErr w:type="gramEnd"/>
        <w:r w:rsidR="008D078C">
          <w:rPr>
            <w:rFonts w:asciiTheme="majorBidi" w:hAnsiTheme="majorBidi" w:cstheme="majorBidi"/>
          </w:rPr>
          <w:t xml:space="preserve"> </w:t>
        </w:r>
      </w:ins>
      <w:ins w:id="393" w:author="Muhammad Omar Nawaz" w:date="2019-09-26T13:48:00Z">
        <w:r w:rsidR="008D078C">
          <w:rPr>
            <w:rFonts w:asciiTheme="majorBidi" w:hAnsiTheme="majorBidi" w:cstheme="majorBidi"/>
          </w:rPr>
          <w:t>161100</w:t>
        </w:r>
      </w:ins>
      <w:ins w:id="394" w:author="Muhammad Omar Nawaz" w:date="2019-09-26T13:47:00Z">
        <w:r w:rsidR="008D078C">
          <w:rPr>
            <w:rFonts w:asciiTheme="majorBidi" w:hAnsiTheme="majorBidi" w:cstheme="majorBidi"/>
          </w:rPr>
          <w:t>] deaths yr</w:t>
        </w:r>
        <w:r w:rsidR="008D078C">
          <w:rPr>
            <w:rFonts w:asciiTheme="majorBidi" w:hAnsiTheme="majorBidi" w:cstheme="majorBidi"/>
            <w:vertAlign w:val="superscript"/>
          </w:rPr>
          <w:t>-1</w:t>
        </w:r>
        <w:r w:rsidR="008D078C">
          <w:rPr>
            <w:rFonts w:asciiTheme="majorBidi" w:hAnsiTheme="majorBidi" w:cstheme="majorBidi"/>
          </w:rPr>
          <w:t xml:space="preserve"> in 1999 to 49000 [ </w:t>
        </w:r>
      </w:ins>
      <w:ins w:id="395" w:author="Muhammad Omar Nawaz" w:date="2019-09-26T13:48:00Z">
        <w:r w:rsidR="008D078C">
          <w:rPr>
            <w:rFonts w:asciiTheme="majorBidi" w:hAnsiTheme="majorBidi" w:cstheme="majorBidi"/>
          </w:rPr>
          <w:t>14000</w:t>
        </w:r>
      </w:ins>
      <w:ins w:id="396" w:author="Muhammad Omar Nawaz" w:date="2019-09-26T13:47:00Z">
        <w:r w:rsidR="008D078C">
          <w:rPr>
            <w:rFonts w:asciiTheme="majorBidi" w:hAnsiTheme="majorBidi" w:cstheme="majorBidi"/>
          </w:rPr>
          <w:t>,</w:t>
        </w:r>
      </w:ins>
      <w:ins w:id="397" w:author="Muhammad Omar Nawaz" w:date="2019-09-26T13:48:00Z">
        <w:r w:rsidR="008D078C">
          <w:rPr>
            <w:rFonts w:asciiTheme="majorBidi" w:hAnsiTheme="majorBidi" w:cstheme="majorBidi"/>
          </w:rPr>
          <w:t xml:space="preserve"> </w:t>
        </w:r>
      </w:ins>
      <w:ins w:id="398" w:author="Muhammad Omar Nawaz" w:date="2019-09-26T13:49:00Z">
        <w:r w:rsidR="008D078C">
          <w:rPr>
            <w:rFonts w:asciiTheme="majorBidi" w:hAnsiTheme="majorBidi" w:cstheme="majorBidi"/>
          </w:rPr>
          <w:t>981000</w:t>
        </w:r>
      </w:ins>
      <w:ins w:id="399" w:author="Muhammad Omar Nawaz" w:date="2019-09-26T13:48:00Z">
        <w:r w:rsidR="008D078C">
          <w:rPr>
            <w:rFonts w:asciiTheme="majorBidi" w:hAnsiTheme="majorBidi" w:cstheme="majorBidi"/>
          </w:rPr>
          <w:t>] deaths yr</w:t>
        </w:r>
        <w:r w:rsidR="008D078C">
          <w:rPr>
            <w:rFonts w:asciiTheme="majorBidi" w:hAnsiTheme="majorBidi" w:cstheme="majorBidi"/>
            <w:vertAlign w:val="superscript"/>
          </w:rPr>
          <w:t>-1</w:t>
        </w:r>
        <w:r w:rsidR="008D078C">
          <w:rPr>
            <w:rFonts w:asciiTheme="majorBidi" w:hAnsiTheme="majorBidi" w:cstheme="majorBidi"/>
          </w:rPr>
          <w:t xml:space="preserve"> in 2016.</w:t>
        </w:r>
      </w:ins>
      <w:ins w:id="400" w:author="Muhammad Omar Nawaz" w:date="2019-09-26T13:39:00Z">
        <w:r w:rsidR="00AA3744">
          <w:rPr>
            <w:rFonts w:asciiTheme="majorBidi" w:hAnsiTheme="majorBidi" w:cstheme="majorBidi"/>
          </w:rPr>
          <w:t xml:space="preserve"> </w:t>
        </w:r>
      </w:ins>
      <w:r w:rsidR="005944CE" w:rsidRPr="000A3708">
        <w:rPr>
          <w:rFonts w:asciiTheme="majorBidi" w:hAnsiTheme="majorBidi" w:cstheme="majorBidi"/>
        </w:rPr>
        <w:t xml:space="preserve"> For </w:t>
      </w:r>
      <w:del w:id="401" w:author="Muhammad Omar Nawaz" w:date="2019-09-26T13:49:00Z">
        <w:r w:rsidR="005944CE" w:rsidRPr="000A3708" w:rsidDel="008D078C">
          <w:rPr>
            <w:rFonts w:asciiTheme="majorBidi" w:hAnsiTheme="majorBidi" w:cstheme="majorBidi"/>
          </w:rPr>
          <w:delText xml:space="preserve">both </w:delText>
        </w:r>
      </w:del>
      <w:r w:rsidR="005944CE" w:rsidRPr="000A3708">
        <w:rPr>
          <w:rFonts w:asciiTheme="majorBidi" w:hAnsiTheme="majorBidi" w:cstheme="majorBidi"/>
        </w:rPr>
        <w:t>SAT</w:t>
      </w:r>
      <w:ins w:id="402" w:author="Muhammad Omar Nawaz" w:date="2019-09-26T13:49:00Z">
        <w:r w:rsidR="008D078C">
          <w:rPr>
            <w:rFonts w:asciiTheme="majorBidi" w:hAnsiTheme="majorBidi" w:cstheme="majorBidi"/>
          </w:rPr>
          <w:t xml:space="preserve">, </w:t>
        </w:r>
      </w:ins>
      <w:del w:id="403" w:author="Muhammad Omar Nawaz" w:date="2019-09-26T13:49:00Z">
        <w:r w:rsidR="005944CE" w:rsidRPr="000A3708" w:rsidDel="008D078C">
          <w:rPr>
            <w:rFonts w:asciiTheme="majorBidi" w:hAnsiTheme="majorBidi" w:cstheme="majorBidi"/>
          </w:rPr>
          <w:delText xml:space="preserve"> and </w:delText>
        </w:r>
      </w:del>
      <w:r w:rsidR="005944CE" w:rsidRPr="000A3708">
        <w:rPr>
          <w:rFonts w:asciiTheme="majorBidi" w:hAnsiTheme="majorBidi" w:cstheme="majorBidi"/>
        </w:rPr>
        <w:t>NACR</w:t>
      </w:r>
      <w:ins w:id="404" w:author="Muhammad Omar Nawaz" w:date="2019-09-26T13:49:00Z">
        <w:r w:rsidR="008D078C">
          <w:rPr>
            <w:rFonts w:asciiTheme="majorBidi" w:hAnsiTheme="majorBidi" w:cstheme="majorBidi"/>
          </w:rPr>
          <w:t xml:space="preserve"> and BME</w:t>
        </w:r>
      </w:ins>
      <w:r w:rsidR="005944CE" w:rsidRPr="000A3708">
        <w:rPr>
          <w:rFonts w:asciiTheme="majorBidi" w:hAnsiTheme="majorBidi" w:cstheme="majorBidi"/>
        </w:rPr>
        <w:t xml:space="preserve">, Ischemic Heart Disease (IHD) made up the majority of </w:t>
      </w:r>
      <w:r w:rsidR="008A4AB9" w:rsidRPr="000A3708">
        <w:rPr>
          <w:rFonts w:asciiTheme="majorBidi" w:hAnsiTheme="majorBidi" w:cstheme="majorBidi"/>
        </w:rPr>
        <w:t>deaths</w:t>
      </w:r>
      <w:r w:rsidR="005944CE" w:rsidRPr="000A3708">
        <w:rPr>
          <w:rFonts w:asciiTheme="majorBidi" w:hAnsiTheme="majorBidi" w:cstheme="majorBidi"/>
        </w:rPr>
        <w:t xml:space="preserve"> due to PM</w:t>
      </w:r>
      <w:r w:rsidR="005944CE" w:rsidRPr="000A3708">
        <w:rPr>
          <w:rFonts w:asciiTheme="majorBidi" w:hAnsiTheme="majorBidi" w:cstheme="majorBidi"/>
          <w:vertAlign w:val="subscript"/>
        </w:rPr>
        <w:t>2.5</w:t>
      </w:r>
      <w:r w:rsidR="00CF0B86" w:rsidRPr="000A3708">
        <w:rPr>
          <w:rFonts w:asciiTheme="majorBidi" w:hAnsiTheme="majorBidi" w:cstheme="majorBidi"/>
        </w:rPr>
        <w:t xml:space="preserve"> (Table 1)</w:t>
      </w:r>
      <w:r w:rsidR="005944CE" w:rsidRPr="000A3708">
        <w:rPr>
          <w:rFonts w:asciiTheme="majorBidi" w:hAnsiTheme="majorBidi" w:cstheme="majorBidi"/>
        </w:rPr>
        <w:t xml:space="preserve"> at </w:t>
      </w:r>
      <w:del w:id="405" w:author="Muhammad Omar Nawaz" w:date="2019-09-26T13:49:00Z">
        <w:r w:rsidR="005944CE" w:rsidRPr="000A3708" w:rsidDel="008D078C">
          <w:rPr>
            <w:rFonts w:asciiTheme="majorBidi" w:hAnsiTheme="majorBidi" w:cstheme="majorBidi"/>
          </w:rPr>
          <w:delText>79.6% and 75.2%</w:delText>
        </w:r>
      </w:del>
      <w:ins w:id="406" w:author="Muhammad Omar Nawaz" w:date="2019-09-26T13:49:00Z">
        <w:r w:rsidR="008D078C">
          <w:rPr>
            <w:rFonts w:asciiTheme="majorBidi" w:hAnsiTheme="majorBidi" w:cstheme="majorBidi"/>
          </w:rPr>
          <w:t>63.0%, 58.5% and 61.3%</w:t>
        </w:r>
      </w:ins>
      <w:r w:rsidR="005944CE" w:rsidRPr="000A3708">
        <w:rPr>
          <w:rFonts w:asciiTheme="majorBidi" w:hAnsiTheme="majorBidi" w:cstheme="majorBidi"/>
        </w:rPr>
        <w:t xml:space="preserve"> respectively</w:t>
      </w:r>
      <w:r w:rsidR="00CF0B86" w:rsidRPr="000A3708">
        <w:rPr>
          <w:rFonts w:asciiTheme="majorBidi" w:hAnsiTheme="majorBidi" w:cstheme="majorBidi"/>
        </w:rPr>
        <w:t xml:space="preserve">. Other health outcome percentages are listed in </w:t>
      </w:r>
      <w:r w:rsidR="00F630E2" w:rsidRPr="000A3708">
        <w:rPr>
          <w:rFonts w:asciiTheme="majorBidi" w:hAnsiTheme="majorBidi" w:cstheme="majorBidi"/>
        </w:rPr>
        <w:t>Table</w:t>
      </w:r>
      <w:r w:rsidR="008A4AB9" w:rsidRPr="000A3708">
        <w:rPr>
          <w:rFonts w:asciiTheme="majorBidi" w:hAnsiTheme="majorBidi" w:cstheme="majorBidi"/>
        </w:rPr>
        <w:t xml:space="preserve"> 1</w:t>
      </w:r>
      <w:r w:rsidR="00F630E2" w:rsidRPr="000A3708">
        <w:rPr>
          <w:rFonts w:asciiTheme="majorBidi" w:hAnsiTheme="majorBidi" w:cstheme="majorBidi"/>
        </w:rPr>
        <w:t>.</w:t>
      </w:r>
    </w:p>
    <w:p w14:paraId="44AE7087" w14:textId="4F207CA1" w:rsidR="00826638" w:rsidRPr="000A3708" w:rsidRDefault="00B650A3" w:rsidP="00C5531F">
      <w:pPr>
        <w:spacing w:line="480" w:lineRule="auto"/>
        <w:ind w:firstLine="720"/>
        <w:rPr>
          <w:rFonts w:asciiTheme="majorBidi" w:hAnsiTheme="majorBidi" w:cstheme="majorBidi"/>
        </w:rPr>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the negative health outcome of interest </w:t>
      </w:r>
      <w:r w:rsidR="00F630E2" w:rsidRPr="000A3708">
        <w:rPr>
          <w:rFonts w:asciiTheme="majorBidi" w:hAnsiTheme="majorBidi" w:cstheme="majorBidi"/>
        </w:rPr>
        <w:t>was</w:t>
      </w:r>
      <w:r w:rsidRPr="000A3708">
        <w:rPr>
          <w:rFonts w:asciiTheme="majorBidi" w:hAnsiTheme="majorBidi" w:cstheme="majorBidi"/>
        </w:rPr>
        <w:t xml:space="preserve"> respiratory disease (RESP).  For </w:t>
      </w:r>
      <w:r w:rsidR="00CF0B86" w:rsidRPr="000A3708">
        <w:rPr>
          <w:rFonts w:asciiTheme="majorBidi" w:hAnsiTheme="majorBidi" w:cstheme="majorBidi"/>
        </w:rPr>
        <w:t>NACR O</w:t>
      </w:r>
      <w:r w:rsidR="00CF0B86" w:rsidRPr="000A3708">
        <w:rPr>
          <w:rFonts w:asciiTheme="majorBidi" w:hAnsiTheme="majorBidi" w:cstheme="majorBidi"/>
          <w:vertAlign w:val="subscript"/>
        </w:rPr>
        <w:t>3</w:t>
      </w:r>
      <w:r w:rsidRPr="000A3708">
        <w:rPr>
          <w:rFonts w:asciiTheme="majorBidi" w:hAnsiTheme="majorBidi" w:cstheme="majorBidi"/>
        </w:rPr>
        <w:t xml:space="preserve">, a decrease </w:t>
      </w:r>
      <w:r w:rsidR="00112F4F" w:rsidRPr="000A3708">
        <w:rPr>
          <w:rFonts w:asciiTheme="majorBidi" w:hAnsiTheme="majorBidi" w:cstheme="majorBidi"/>
        </w:rPr>
        <w:t>of 3</w:t>
      </w:r>
      <w:r w:rsidR="00E76419" w:rsidRPr="000A3708">
        <w:rPr>
          <w:rFonts w:asciiTheme="majorBidi" w:hAnsiTheme="majorBidi" w:cstheme="majorBidi"/>
        </w:rPr>
        <w:t>.</w:t>
      </w:r>
      <w:r w:rsidR="00112F4F" w:rsidRPr="000A3708">
        <w:rPr>
          <w:rFonts w:asciiTheme="majorBidi" w:hAnsiTheme="majorBidi" w:cstheme="majorBidi"/>
        </w:rPr>
        <w:t>6</w:t>
      </w:r>
      <w:r w:rsidR="00E76419" w:rsidRPr="000A3708">
        <w:rPr>
          <w:rFonts w:asciiTheme="majorBidi" w:hAnsiTheme="majorBidi" w:cstheme="majorBidi"/>
        </w:rPr>
        <w:t>% was estimated from 10100</w:t>
      </w:r>
      <w:r w:rsidR="008A4AB9" w:rsidRPr="000A3708">
        <w:rPr>
          <w:rFonts w:asciiTheme="majorBidi" w:hAnsiTheme="majorBidi" w:cstheme="majorBidi"/>
        </w:rPr>
        <w:t xml:space="preserve"> [3400, 16300] </w:t>
      </w:r>
      <w:r w:rsidRPr="000A3708">
        <w:rPr>
          <w:rFonts w:asciiTheme="majorBidi" w:hAnsiTheme="majorBidi" w:cstheme="majorBidi"/>
        </w:rPr>
        <w:t>deaths yr</w:t>
      </w:r>
      <w:r w:rsidRPr="000A3708">
        <w:rPr>
          <w:rFonts w:asciiTheme="majorBidi" w:hAnsiTheme="majorBidi" w:cstheme="majorBidi"/>
          <w:vertAlign w:val="superscript"/>
        </w:rPr>
        <w:t>-1</w:t>
      </w:r>
      <w:r w:rsidRPr="000A3708">
        <w:rPr>
          <w:rFonts w:asciiTheme="majorBidi" w:hAnsiTheme="majorBidi" w:cstheme="majorBidi"/>
        </w:rPr>
        <w:t xml:space="preserve"> in 2</w:t>
      </w:r>
      <w:r w:rsidR="00E76419" w:rsidRPr="000A3708">
        <w:rPr>
          <w:rFonts w:asciiTheme="majorBidi" w:hAnsiTheme="majorBidi" w:cstheme="majorBidi"/>
        </w:rPr>
        <w:t>009 to 9700</w:t>
      </w:r>
      <w:r w:rsidR="008A4AB9" w:rsidRPr="000A3708">
        <w:rPr>
          <w:rFonts w:asciiTheme="majorBidi" w:hAnsiTheme="majorBidi" w:cstheme="majorBidi"/>
        </w:rPr>
        <w:t xml:space="preserve"> [2800, 13600]</w:t>
      </w:r>
      <w:r w:rsidRPr="000A3708">
        <w:rPr>
          <w:rFonts w:asciiTheme="majorBidi" w:hAnsiTheme="majorBidi" w:cstheme="majorBidi"/>
        </w:rPr>
        <w:t xml:space="preserve"> deaths yr</w:t>
      </w:r>
      <w:r w:rsidRPr="000A3708">
        <w:rPr>
          <w:rFonts w:asciiTheme="majorBidi" w:hAnsiTheme="majorBidi" w:cstheme="majorBidi"/>
          <w:vertAlign w:val="superscript"/>
        </w:rPr>
        <w:t>-1</w:t>
      </w:r>
      <w:r w:rsidRPr="000A3708">
        <w:rPr>
          <w:rFonts w:asciiTheme="majorBidi" w:hAnsiTheme="majorBidi" w:cstheme="majorBidi"/>
        </w:rPr>
        <w:t xml:space="preserve"> in 2015.</w:t>
      </w:r>
    </w:p>
    <w:p w14:paraId="5D896C2A" w14:textId="12D483C8" w:rsidR="00826638" w:rsidRPr="000A3708" w:rsidRDefault="00826638" w:rsidP="00826638">
      <w:pPr>
        <w:spacing w:line="480" w:lineRule="auto"/>
        <w:ind w:firstLine="720"/>
        <w:rPr>
          <w:rFonts w:asciiTheme="majorBidi" w:hAnsiTheme="majorBidi" w:cstheme="majorBidi"/>
        </w:rPr>
      </w:pPr>
      <w:r w:rsidRPr="000A3708">
        <w:rPr>
          <w:rFonts w:asciiTheme="majorBidi" w:hAnsiTheme="majorBidi" w:cstheme="majorBidi"/>
        </w:rPr>
        <w:t>Figure</w:t>
      </w:r>
      <w:r w:rsidR="00BC376C" w:rsidRPr="000A3708">
        <w:rPr>
          <w:rFonts w:asciiTheme="majorBidi" w:hAnsiTheme="majorBidi" w:cstheme="majorBidi"/>
        </w:rPr>
        <w:t>s</w:t>
      </w:r>
      <w:r w:rsidRPr="000A3708">
        <w:rPr>
          <w:rFonts w:asciiTheme="majorBidi" w:hAnsiTheme="majorBidi" w:cstheme="majorBidi"/>
        </w:rPr>
        <w:t xml:space="preserve"> 5-7 show trends in pollution-related death</w:t>
      </w:r>
      <w:r w:rsidR="00BC376C" w:rsidRPr="000A3708">
        <w:rPr>
          <w:rFonts w:asciiTheme="majorBidi" w:hAnsiTheme="majorBidi" w:cstheme="majorBidi"/>
        </w:rPr>
        <w:t>s</w:t>
      </w:r>
      <w:r w:rsidRPr="000A3708">
        <w:rPr>
          <w:rFonts w:asciiTheme="majorBidi" w:hAnsiTheme="majorBidi" w:cstheme="majorBidi"/>
        </w:rPr>
        <w:t xml:space="preserve"> for three cases:</w:t>
      </w:r>
      <w:r w:rsidR="00351615" w:rsidRPr="000A3708">
        <w:rPr>
          <w:rFonts w:asciiTheme="majorBidi" w:hAnsiTheme="majorBidi" w:cstheme="majorBidi"/>
        </w:rPr>
        <w:t xml:space="preserve"> </w:t>
      </w:r>
      <w:r w:rsidRPr="000A3708">
        <w:rPr>
          <w:rFonts w:asciiTheme="majorBidi" w:hAnsiTheme="majorBidi" w:cstheme="majorBidi"/>
        </w:rPr>
        <w:t>“base”,</w:t>
      </w:r>
      <w:r w:rsidR="00AC4E9B" w:rsidRPr="000A3708">
        <w:rPr>
          <w:rFonts w:asciiTheme="majorBidi" w:hAnsiTheme="majorBidi" w:cstheme="majorBidi"/>
        </w:rPr>
        <w:t xml:space="preserve"> “</w:t>
      </w:r>
      <w:r w:rsidRPr="000A3708">
        <w:rPr>
          <w:rFonts w:asciiTheme="majorBidi" w:hAnsiTheme="majorBidi" w:cstheme="majorBidi"/>
        </w:rPr>
        <w:t xml:space="preserve">concentration change excluded” and “concentration change only”. Here, “base” refers to the estimation using annual values of the three inputs: mortality rates, population and concentration. For the “concentration change excluded” </w:t>
      </w:r>
      <w:r w:rsidR="00F40D17" w:rsidRPr="000A3708">
        <w:rPr>
          <w:rFonts w:asciiTheme="majorBidi" w:hAnsiTheme="majorBidi" w:cstheme="majorBidi"/>
        </w:rPr>
        <w:t>(</w:t>
      </w:r>
      <w:r w:rsidRPr="000A3708">
        <w:rPr>
          <w:rFonts w:asciiTheme="majorBidi" w:hAnsiTheme="majorBidi" w:cstheme="majorBidi"/>
        </w:rPr>
        <w:t>or “excluded”</w:t>
      </w:r>
      <w:r w:rsidR="00F40D17" w:rsidRPr="000A3708">
        <w:rPr>
          <w:rFonts w:asciiTheme="majorBidi" w:hAnsiTheme="majorBidi" w:cstheme="majorBidi"/>
        </w:rPr>
        <w:t>)</w:t>
      </w:r>
      <w:r w:rsidRPr="000A3708">
        <w:rPr>
          <w:rFonts w:asciiTheme="majorBidi" w:hAnsiTheme="majorBidi" w:cstheme="majorBidi"/>
        </w:rPr>
        <w:t xml:space="preserve"> case, annual values of mortality rates and </w:t>
      </w:r>
      <w:r w:rsidRPr="000A3708">
        <w:rPr>
          <w:rFonts w:asciiTheme="majorBidi" w:hAnsiTheme="majorBidi" w:cstheme="majorBidi"/>
        </w:rPr>
        <w:lastRenderedPageBreak/>
        <w:t>population are used for each yearly estimation, however, the concentration data corresponding to the first year in the time period (</w:t>
      </w:r>
      <w:proofErr w:type="spellStart"/>
      <w:r w:rsidRPr="000A3708">
        <w:rPr>
          <w:rFonts w:asciiTheme="majorBidi" w:hAnsiTheme="majorBidi" w:cstheme="majorBidi"/>
        </w:rPr>
        <w:t>ie</w:t>
      </w:r>
      <w:proofErr w:type="spellEnd"/>
      <w:r w:rsidRPr="000A3708">
        <w:rPr>
          <w:rFonts w:asciiTheme="majorBidi" w:hAnsiTheme="majorBidi" w:cstheme="majorBidi"/>
        </w:rPr>
        <w:t xml:space="preserve"> 1999 for SAT) is the only one used. For the “concentration change only” </w:t>
      </w:r>
      <w:r w:rsidR="00F40D17" w:rsidRPr="000A3708">
        <w:rPr>
          <w:rFonts w:asciiTheme="majorBidi" w:hAnsiTheme="majorBidi" w:cstheme="majorBidi"/>
        </w:rPr>
        <w:t>(</w:t>
      </w:r>
      <w:r w:rsidRPr="000A3708">
        <w:rPr>
          <w:rFonts w:asciiTheme="majorBidi" w:hAnsiTheme="majorBidi" w:cstheme="majorBidi"/>
        </w:rPr>
        <w:t>or “only”</w:t>
      </w:r>
      <w:r w:rsidR="00F40D17" w:rsidRPr="000A3708">
        <w:rPr>
          <w:rFonts w:asciiTheme="majorBidi" w:hAnsiTheme="majorBidi" w:cstheme="majorBidi"/>
        </w:rPr>
        <w:t>)</w:t>
      </w:r>
      <w:r w:rsidRPr="000A3708">
        <w:rPr>
          <w:rFonts w:asciiTheme="majorBidi" w:hAnsiTheme="majorBidi" w:cstheme="majorBidi"/>
        </w:rPr>
        <w:t xml:space="preserve"> case, annual values of pollutant concentration are used, however, mortality rate and population data is held at the values of the first year in the time period.</w:t>
      </w:r>
    </w:p>
    <w:p w14:paraId="708300A3" w14:textId="51BE5A59" w:rsidR="00FD457A" w:rsidRPr="000A3708" w:rsidRDefault="00373F47" w:rsidP="008D078C">
      <w:pPr>
        <w:spacing w:line="480" w:lineRule="auto"/>
        <w:jc w:val="center"/>
        <w:rPr>
          <w:rFonts w:asciiTheme="majorBidi" w:hAnsiTheme="majorBidi" w:cstheme="majorBidi"/>
        </w:rPr>
        <w:pPrChange w:id="407" w:author="Muhammad Omar Nawaz" w:date="2019-09-26T13:59:00Z">
          <w:pPr>
            <w:spacing w:line="480" w:lineRule="auto"/>
          </w:pPr>
        </w:pPrChange>
      </w:pPr>
      <w:r w:rsidRPr="000A3708">
        <w:rPr>
          <w:rFonts w:asciiTheme="majorBidi" w:hAnsiTheme="majorBidi" w:cstheme="majorBidi"/>
          <w:noProof/>
        </w:rPr>
        <w:drawing>
          <wp:inline distT="0" distB="0" distL="0" distR="0" wp14:anchorId="3AD870A3" wp14:editId="7ADDC752">
            <wp:extent cx="5902036" cy="420878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MErrSAT.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13777" cy="4217161"/>
                    </a:xfrm>
                    <a:prstGeom prst="rect">
                      <a:avLst/>
                    </a:prstGeom>
                    <a:ln>
                      <a:noFill/>
                    </a:ln>
                    <a:extLst>
                      <a:ext uri="{53640926-AAD7-44D8-BBD7-CCE9431645EC}">
                        <a14:shadowObscured xmlns:a14="http://schemas.microsoft.com/office/drawing/2010/main"/>
                      </a:ext>
                    </a:extLst>
                  </pic:spPr>
                </pic:pic>
              </a:graphicData>
            </a:graphic>
          </wp:inline>
        </w:drawing>
      </w:r>
    </w:p>
    <w:p w14:paraId="3E1391BD" w14:textId="58CC3161" w:rsidR="00285111" w:rsidRPr="002E05AF" w:rsidRDefault="00FD457A" w:rsidP="00C5531F">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5</w:t>
      </w:r>
      <w:r w:rsidRPr="002E05AF">
        <w:rPr>
          <w:rFonts w:asciiTheme="majorBidi" w:hAnsiTheme="majorBidi" w:cstheme="majorBidi"/>
          <w:color w:val="000000" w:themeColor="text1"/>
          <w:sz w:val="24"/>
          <w:szCs w:val="24"/>
        </w:rPr>
        <w:t xml:space="preserve"> T</w:t>
      </w:r>
      <w:r w:rsidR="0095449E" w:rsidRPr="002E05AF">
        <w:rPr>
          <w:rFonts w:asciiTheme="majorBidi" w:hAnsiTheme="majorBidi" w:cstheme="majorBidi"/>
          <w:color w:val="000000" w:themeColor="text1"/>
          <w:sz w:val="24"/>
          <w:szCs w:val="24"/>
        </w:rPr>
        <w:t>emporal</w:t>
      </w:r>
      <w:r w:rsidR="002B63DB" w:rsidRPr="002E05AF">
        <w:rPr>
          <w:rFonts w:asciiTheme="majorBidi" w:hAnsiTheme="majorBidi" w:cstheme="majorBidi"/>
          <w:color w:val="000000" w:themeColor="text1"/>
          <w:sz w:val="24"/>
          <w:szCs w:val="24"/>
        </w:rPr>
        <w:t xml:space="preserve"> t</w:t>
      </w:r>
      <w:r w:rsidRPr="002E05AF">
        <w:rPr>
          <w:rFonts w:asciiTheme="majorBidi" w:hAnsiTheme="majorBidi" w:cstheme="majorBidi"/>
          <w:color w:val="000000" w:themeColor="text1"/>
          <w:sz w:val="24"/>
          <w:szCs w:val="24"/>
        </w:rPr>
        <w:t>rends in</w:t>
      </w:r>
      <w:r w:rsidR="0095449E" w:rsidRPr="002E05AF">
        <w:rPr>
          <w:rFonts w:asciiTheme="majorBidi" w:hAnsiTheme="majorBidi" w:cstheme="majorBidi"/>
          <w:color w:val="000000" w:themeColor="text1"/>
          <w:sz w:val="24"/>
          <w:szCs w:val="24"/>
        </w:rPr>
        <w:t xml:space="preserve">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Pr="002E05AF">
        <w:rPr>
          <w:rFonts w:asciiTheme="majorBidi" w:hAnsiTheme="majorBidi" w:cstheme="majorBidi"/>
          <w:color w:val="000000" w:themeColor="text1"/>
          <w:sz w:val="24"/>
          <w:szCs w:val="24"/>
        </w:rPr>
        <w:t xml:space="preserve">urden </w:t>
      </w:r>
      <w:r w:rsidR="0095449E" w:rsidRPr="002E05AF">
        <w:rPr>
          <w:rFonts w:asciiTheme="majorBidi" w:hAnsiTheme="majorBidi" w:cstheme="majorBidi"/>
          <w:color w:val="000000" w:themeColor="text1"/>
          <w:sz w:val="24"/>
          <w:szCs w:val="24"/>
        </w:rPr>
        <w:t>(SAT)</w:t>
      </w:r>
    </w:p>
    <w:p w14:paraId="41139395" w14:textId="406F8F6C" w:rsidR="00285111" w:rsidRPr="000A3708" w:rsidRDefault="00826638" w:rsidP="00B73AE8">
      <w:pPr>
        <w:spacing w:line="480" w:lineRule="auto"/>
        <w:ind w:firstLine="720"/>
        <w:rPr>
          <w:rFonts w:asciiTheme="majorBidi" w:hAnsiTheme="majorBidi" w:cstheme="majorBidi"/>
        </w:rPr>
      </w:pPr>
      <w:r w:rsidRPr="000A3708">
        <w:rPr>
          <w:rFonts w:asciiTheme="majorBidi" w:hAnsiTheme="majorBidi" w:cstheme="majorBidi"/>
        </w:rPr>
        <w:t xml:space="preserve">From </w:t>
      </w:r>
      <w:r w:rsidR="003063E8" w:rsidRPr="000A3708">
        <w:rPr>
          <w:rFonts w:asciiTheme="majorBidi" w:hAnsiTheme="majorBidi" w:cstheme="majorBidi"/>
        </w:rPr>
        <w:t>SAT PM</w:t>
      </w:r>
      <w:r w:rsidR="003063E8" w:rsidRPr="000A3708">
        <w:rPr>
          <w:rFonts w:asciiTheme="majorBidi" w:hAnsiTheme="majorBidi" w:cstheme="majorBidi"/>
          <w:vertAlign w:val="subscript"/>
        </w:rPr>
        <w:t>2.5</w:t>
      </w:r>
      <w:r w:rsidR="003063E8" w:rsidRPr="000A3708">
        <w:rPr>
          <w:rFonts w:asciiTheme="majorBidi" w:hAnsiTheme="majorBidi" w:cstheme="majorBidi"/>
        </w:rPr>
        <w:t xml:space="preserve"> (Figure 5), we see that</w:t>
      </w:r>
      <w:r w:rsidRPr="000A3708">
        <w:rPr>
          <w:rFonts w:asciiTheme="majorBidi" w:hAnsiTheme="majorBidi" w:cstheme="majorBidi"/>
        </w:rPr>
        <w:t xml:space="preserve"> since 1999 deaths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been decreasing.  </w:t>
      </w:r>
      <w:r w:rsidR="00756B38" w:rsidRPr="000A3708">
        <w:rPr>
          <w:rFonts w:asciiTheme="majorBidi" w:hAnsiTheme="majorBidi" w:cstheme="majorBidi"/>
        </w:rPr>
        <w:t>F</w:t>
      </w:r>
      <w:r w:rsidR="00285111" w:rsidRPr="000A3708">
        <w:rPr>
          <w:rFonts w:asciiTheme="majorBidi" w:hAnsiTheme="majorBidi" w:cstheme="majorBidi"/>
        </w:rPr>
        <w:t xml:space="preserve">or </w:t>
      </w:r>
      <w:r w:rsidRPr="000A3708">
        <w:rPr>
          <w:rFonts w:asciiTheme="majorBidi" w:hAnsiTheme="majorBidi" w:cstheme="majorBidi"/>
        </w:rPr>
        <w:t>most of the period</w:t>
      </w:r>
      <w:r w:rsidR="00285111" w:rsidRPr="000A3708">
        <w:rPr>
          <w:rFonts w:asciiTheme="majorBidi" w:hAnsiTheme="majorBidi" w:cstheme="majorBidi"/>
        </w:rPr>
        <w:t xml:space="preserve">, the “base” </w:t>
      </w:r>
      <w:r w:rsidRPr="000A3708">
        <w:rPr>
          <w:rFonts w:asciiTheme="majorBidi" w:hAnsiTheme="majorBidi" w:cstheme="majorBidi"/>
        </w:rPr>
        <w:t xml:space="preserve">case </w:t>
      </w:r>
      <w:r w:rsidR="007C7DCB" w:rsidRPr="000A3708">
        <w:rPr>
          <w:rFonts w:asciiTheme="majorBidi" w:hAnsiTheme="majorBidi" w:cstheme="majorBidi"/>
        </w:rPr>
        <w:t xml:space="preserve">resulted in </w:t>
      </w:r>
      <w:r w:rsidR="0059006D" w:rsidRPr="000A3708">
        <w:rPr>
          <w:rFonts w:asciiTheme="majorBidi" w:hAnsiTheme="majorBidi" w:cstheme="majorBidi"/>
        </w:rPr>
        <w:t xml:space="preserve">far </w:t>
      </w:r>
      <w:r w:rsidR="007C7DCB" w:rsidRPr="000A3708">
        <w:rPr>
          <w:rFonts w:asciiTheme="majorBidi" w:hAnsiTheme="majorBidi" w:cstheme="majorBidi"/>
        </w:rPr>
        <w:t xml:space="preserve">fewer deaths </w:t>
      </w:r>
      <w:r w:rsidR="0059006D" w:rsidRPr="000A3708">
        <w:rPr>
          <w:rFonts w:asciiTheme="majorBidi" w:hAnsiTheme="majorBidi" w:cstheme="majorBidi"/>
        </w:rPr>
        <w:t>than the “excluded” case</w:t>
      </w:r>
      <w:r w:rsidR="007C7DCB" w:rsidRPr="000A3708">
        <w:rPr>
          <w:rFonts w:asciiTheme="majorBidi" w:hAnsiTheme="majorBidi" w:cstheme="majorBidi"/>
        </w:rPr>
        <w:t>,</w:t>
      </w:r>
      <w:r w:rsidR="00285111" w:rsidRPr="000A3708">
        <w:rPr>
          <w:rFonts w:asciiTheme="majorBidi" w:hAnsiTheme="majorBidi" w:cstheme="majorBidi"/>
        </w:rPr>
        <w:t xml:space="preserve"> indicating that a large proportion of reductions in premature mortality can be attributed to changing concentrations.</w:t>
      </w:r>
      <w:r w:rsidR="009369DB" w:rsidRPr="000A3708">
        <w:rPr>
          <w:rFonts w:asciiTheme="majorBidi" w:hAnsiTheme="majorBidi" w:cstheme="majorBidi"/>
        </w:rPr>
        <w:t xml:space="preserve"> </w:t>
      </w:r>
      <w:r w:rsidR="0059006D" w:rsidRPr="000A3708">
        <w:rPr>
          <w:rFonts w:asciiTheme="majorBidi" w:hAnsiTheme="majorBidi" w:cstheme="majorBidi"/>
        </w:rPr>
        <w:t>Most of the</w:t>
      </w:r>
      <w:r w:rsidR="009369DB" w:rsidRPr="000A3708">
        <w:rPr>
          <w:rFonts w:asciiTheme="majorBidi" w:hAnsiTheme="majorBidi" w:cstheme="majorBidi"/>
        </w:rPr>
        <w:t xml:space="preserve"> year-to-year variation of the “base” case </w:t>
      </w:r>
      <w:r w:rsidR="0041273A" w:rsidRPr="000A3708">
        <w:rPr>
          <w:rFonts w:asciiTheme="majorBidi" w:hAnsiTheme="majorBidi" w:cstheme="majorBidi"/>
        </w:rPr>
        <w:t xml:space="preserve">is caused by </w:t>
      </w:r>
      <w:r w:rsidR="0059006D" w:rsidRPr="000A3708">
        <w:rPr>
          <w:rFonts w:asciiTheme="majorBidi" w:hAnsiTheme="majorBidi" w:cstheme="majorBidi"/>
        </w:rPr>
        <w:t>similar variations in</w:t>
      </w:r>
      <w:r w:rsidR="009369DB" w:rsidRPr="000A3708">
        <w:rPr>
          <w:rFonts w:asciiTheme="majorBidi" w:hAnsiTheme="majorBidi" w:cstheme="majorBidi"/>
        </w:rPr>
        <w:t xml:space="preserve"> the “only” case</w:t>
      </w:r>
      <w:r w:rsidR="0059006D" w:rsidRPr="000A3708">
        <w:rPr>
          <w:rFonts w:asciiTheme="majorBidi" w:hAnsiTheme="majorBidi" w:cstheme="majorBidi"/>
        </w:rPr>
        <w:t xml:space="preserve"> as indicated by similar shaped trends</w:t>
      </w:r>
      <w:r w:rsidR="0041273A" w:rsidRPr="000A3708">
        <w:rPr>
          <w:rFonts w:asciiTheme="majorBidi" w:hAnsiTheme="majorBidi" w:cstheme="majorBidi"/>
        </w:rPr>
        <w:t>,</w:t>
      </w:r>
      <w:r w:rsidR="009369DB" w:rsidRPr="000A3708">
        <w:rPr>
          <w:rFonts w:asciiTheme="majorBidi" w:hAnsiTheme="majorBidi" w:cstheme="majorBidi"/>
        </w:rPr>
        <w:t xml:space="preserve"> indicating that the yearly variability of premature deaths can be attributed to changes in concentration, not </w:t>
      </w:r>
      <w:r w:rsidR="009369DB" w:rsidRPr="000A3708">
        <w:rPr>
          <w:rFonts w:asciiTheme="majorBidi" w:hAnsiTheme="majorBidi" w:cstheme="majorBidi"/>
        </w:rPr>
        <w:lastRenderedPageBreak/>
        <w:t>baseline mortality rate</w:t>
      </w:r>
      <w:r w:rsidR="0059006D" w:rsidRPr="000A3708">
        <w:rPr>
          <w:rFonts w:asciiTheme="majorBidi" w:hAnsiTheme="majorBidi" w:cstheme="majorBidi"/>
        </w:rPr>
        <w:t xml:space="preserve"> or population</w:t>
      </w:r>
      <w:r w:rsidR="009369DB" w:rsidRPr="000A3708">
        <w:rPr>
          <w:rFonts w:asciiTheme="majorBidi" w:hAnsiTheme="majorBidi" w:cstheme="majorBidi"/>
        </w:rPr>
        <w:t>.</w:t>
      </w:r>
      <w:r w:rsidR="009A36CB" w:rsidRPr="000A3708">
        <w:rPr>
          <w:rFonts w:asciiTheme="majorBidi" w:hAnsiTheme="majorBidi" w:cstheme="majorBidi"/>
        </w:rPr>
        <w:t xml:space="preserve"> Towards the beginning of this </w:t>
      </w:r>
      <w:r w:rsidR="007C7DCB" w:rsidRPr="000A3708">
        <w:rPr>
          <w:rFonts w:asciiTheme="majorBidi" w:hAnsiTheme="majorBidi" w:cstheme="majorBidi"/>
        </w:rPr>
        <w:t>period</w:t>
      </w:r>
      <w:r w:rsidR="009A36CB" w:rsidRPr="000A3708">
        <w:rPr>
          <w:rFonts w:asciiTheme="majorBidi" w:hAnsiTheme="majorBidi" w:cstheme="majorBidi"/>
        </w:rPr>
        <w:t>, it appears that the “</w:t>
      </w:r>
      <w:r w:rsidR="0059006D" w:rsidRPr="000A3708">
        <w:rPr>
          <w:rFonts w:asciiTheme="majorBidi" w:hAnsiTheme="majorBidi" w:cstheme="majorBidi"/>
        </w:rPr>
        <w:t>o</w:t>
      </w:r>
      <w:r w:rsidR="009A36CB" w:rsidRPr="000A3708">
        <w:rPr>
          <w:rFonts w:asciiTheme="majorBidi" w:hAnsiTheme="majorBidi" w:cstheme="majorBidi"/>
        </w:rPr>
        <w:t xml:space="preserve">nly” case increases, surpassing the estimated amounts of the “excluded” and “base” cases. This is </w:t>
      </w:r>
      <w:r w:rsidR="0059006D" w:rsidRPr="000A3708">
        <w:rPr>
          <w:rFonts w:asciiTheme="majorBidi" w:hAnsiTheme="majorBidi" w:cstheme="majorBidi"/>
        </w:rPr>
        <w:t xml:space="preserve">due </w:t>
      </w:r>
      <w:r w:rsidR="009A36CB" w:rsidRPr="000A3708">
        <w:rPr>
          <w:rFonts w:asciiTheme="majorBidi" w:hAnsiTheme="majorBidi" w:cstheme="majorBidi"/>
        </w:rPr>
        <w:t>to increased PM</w:t>
      </w:r>
      <w:r w:rsidR="009A36CB" w:rsidRPr="000A3708">
        <w:rPr>
          <w:rFonts w:asciiTheme="majorBidi" w:hAnsiTheme="majorBidi" w:cstheme="majorBidi"/>
          <w:vertAlign w:val="subscript"/>
        </w:rPr>
        <w:t>2.5</w:t>
      </w:r>
      <w:r w:rsidR="009A36CB" w:rsidRPr="000A3708">
        <w:rPr>
          <w:rFonts w:asciiTheme="majorBidi" w:hAnsiTheme="majorBidi" w:cstheme="majorBidi"/>
        </w:rPr>
        <w:t xml:space="preserve"> concentration during t</w:t>
      </w:r>
      <w:r w:rsidR="0059006D" w:rsidRPr="000A3708">
        <w:rPr>
          <w:rFonts w:asciiTheme="majorBidi" w:hAnsiTheme="majorBidi" w:cstheme="majorBidi"/>
        </w:rPr>
        <w:t xml:space="preserve">his period </w:t>
      </w:r>
      <w:r w:rsidR="007C7DCB" w:rsidRPr="000A3708">
        <w:rPr>
          <w:rFonts w:asciiTheme="majorBidi" w:hAnsiTheme="majorBidi" w:cstheme="majorBidi"/>
        </w:rPr>
        <w:t>(</w:t>
      </w:r>
      <w:r w:rsidR="009A36CB" w:rsidRPr="000A3708">
        <w:rPr>
          <w:rFonts w:asciiTheme="majorBidi" w:hAnsiTheme="majorBidi" w:cstheme="majorBidi"/>
        </w:rPr>
        <w:t>Figure 1</w:t>
      </w:r>
      <w:r w:rsidR="007C7DCB" w:rsidRPr="000A3708">
        <w:rPr>
          <w:rFonts w:asciiTheme="majorBidi" w:hAnsiTheme="majorBidi" w:cstheme="majorBidi"/>
        </w:rPr>
        <w:t>)</w:t>
      </w:r>
      <w:r w:rsidR="009A36CB" w:rsidRPr="000A3708">
        <w:rPr>
          <w:rFonts w:asciiTheme="majorBidi" w:hAnsiTheme="majorBidi" w:cstheme="majorBidi"/>
        </w:rPr>
        <w:t xml:space="preserve">. </w:t>
      </w:r>
    </w:p>
    <w:p w14:paraId="6378BD09" w14:textId="7865F395" w:rsidR="00406E72" w:rsidRPr="000A3708" w:rsidRDefault="00DC57C0" w:rsidP="003063E8">
      <w:pPr>
        <w:spacing w:line="480" w:lineRule="auto"/>
        <w:ind w:firstLine="720"/>
        <w:rPr>
          <w:rFonts w:asciiTheme="majorBidi" w:hAnsiTheme="majorBidi" w:cstheme="majorBidi"/>
        </w:rPr>
      </w:pPr>
      <w:r w:rsidRPr="000A3708">
        <w:rPr>
          <w:rFonts w:asciiTheme="majorBidi" w:hAnsiTheme="majorBidi" w:cstheme="majorBidi"/>
        </w:rPr>
        <w:t>When SAT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1999 </w:t>
      </w:r>
      <w:r w:rsidR="007C7DCB" w:rsidRPr="000A3708">
        <w:rPr>
          <w:rFonts w:asciiTheme="majorBidi" w:hAnsiTheme="majorBidi" w:cstheme="majorBidi"/>
        </w:rPr>
        <w:t xml:space="preserve">levels </w:t>
      </w:r>
      <w:r w:rsidRPr="000A3708">
        <w:rPr>
          <w:rFonts w:asciiTheme="majorBidi" w:hAnsiTheme="majorBidi" w:cstheme="majorBidi"/>
        </w:rPr>
        <w:t xml:space="preserve">throughout the period of 1999-2011, known as the “excluded” case, deaths only decrease by </w:t>
      </w:r>
      <w:del w:id="408" w:author="Muhammad Omar Nawaz" w:date="2019-09-26T14:06:00Z">
        <w:r w:rsidRPr="000A3708" w:rsidDel="00575677">
          <w:rPr>
            <w:rFonts w:asciiTheme="majorBidi" w:hAnsiTheme="majorBidi" w:cstheme="majorBidi"/>
          </w:rPr>
          <w:delText>21.0</w:delText>
        </w:r>
      </w:del>
      <w:ins w:id="409" w:author="Muhammad Omar Nawaz" w:date="2019-09-26T14:06:00Z">
        <w:r w:rsidR="00575677">
          <w:rPr>
            <w:rFonts w:asciiTheme="majorBidi" w:hAnsiTheme="majorBidi" w:cstheme="majorBidi"/>
          </w:rPr>
          <w:t>18.2</w:t>
        </w:r>
      </w:ins>
      <w:r w:rsidRPr="000A3708">
        <w:rPr>
          <w:rFonts w:asciiTheme="majorBidi" w:hAnsiTheme="majorBidi" w:cstheme="majorBidi"/>
        </w:rPr>
        <w:t xml:space="preserve">% from </w:t>
      </w:r>
      <w:ins w:id="410" w:author="Muhammad Omar Nawaz" w:date="2019-09-26T14:04:00Z">
        <w:r w:rsidR="00575677">
          <w:rPr>
            <w:rFonts w:asciiTheme="majorBidi" w:hAnsiTheme="majorBidi" w:cstheme="majorBidi"/>
          </w:rPr>
          <w:t>83100</w:t>
        </w:r>
      </w:ins>
      <w:del w:id="411" w:author="Muhammad Omar Nawaz" w:date="2019-09-26T14:04:00Z">
        <w:r w:rsidRPr="000A3708" w:rsidDel="00575677">
          <w:rPr>
            <w:rFonts w:asciiTheme="majorBidi" w:hAnsiTheme="majorBidi" w:cstheme="majorBidi"/>
          </w:rPr>
          <w:delText>77,800</w:delText>
        </w:r>
      </w:del>
      <w:r w:rsidRPr="000A3708">
        <w:rPr>
          <w:rFonts w:asciiTheme="majorBidi" w:hAnsiTheme="majorBidi" w:cstheme="majorBidi"/>
        </w:rPr>
        <w:t xml:space="preserve"> (1999) to </w:t>
      </w:r>
      <w:ins w:id="412" w:author="Muhammad Omar Nawaz" w:date="2019-09-26T14:06:00Z">
        <w:r w:rsidR="00575677">
          <w:rPr>
            <w:rFonts w:asciiTheme="majorBidi" w:hAnsiTheme="majorBidi" w:cstheme="majorBidi"/>
          </w:rPr>
          <w:t>68</w:t>
        </w:r>
      </w:ins>
      <w:del w:id="413" w:author="Muhammad Omar Nawaz" w:date="2019-09-26T14:06:00Z">
        <w:r w:rsidRPr="000A3708" w:rsidDel="00575677">
          <w:rPr>
            <w:rFonts w:asciiTheme="majorBidi" w:hAnsiTheme="majorBidi" w:cstheme="majorBidi"/>
          </w:rPr>
          <w:delText>6</w:delText>
        </w:r>
      </w:del>
      <w:ins w:id="414" w:author="Muhammad Omar Nawaz" w:date="2019-09-26T14:04:00Z">
        <w:r w:rsidR="00575677">
          <w:rPr>
            <w:rFonts w:asciiTheme="majorBidi" w:hAnsiTheme="majorBidi" w:cstheme="majorBidi"/>
          </w:rPr>
          <w:t>000</w:t>
        </w:r>
      </w:ins>
      <w:del w:id="415" w:author="Muhammad Omar Nawaz" w:date="2019-09-26T14:04:00Z">
        <w:r w:rsidRPr="000A3708" w:rsidDel="00575677">
          <w:rPr>
            <w:rFonts w:asciiTheme="majorBidi" w:hAnsiTheme="majorBidi" w:cstheme="majorBidi"/>
          </w:rPr>
          <w:delText>1,500</w:delText>
        </w:r>
      </w:del>
      <w:r w:rsidRPr="000A3708">
        <w:rPr>
          <w:rFonts w:asciiTheme="majorBidi" w:hAnsiTheme="majorBidi" w:cstheme="majorBidi"/>
        </w:rPr>
        <w:t xml:space="preserve"> (2011)</w:t>
      </w:r>
      <w:r w:rsidR="00756B38" w:rsidRPr="000A3708">
        <w:rPr>
          <w:rFonts w:asciiTheme="majorBidi" w:hAnsiTheme="majorBidi" w:cstheme="majorBidi"/>
        </w:rPr>
        <w:t>,</w:t>
      </w:r>
      <w:r w:rsidRPr="000A3708">
        <w:rPr>
          <w:rFonts w:asciiTheme="majorBidi" w:hAnsiTheme="majorBidi" w:cstheme="majorBidi"/>
        </w:rPr>
        <w:t xml:space="preserve"> driven </w:t>
      </w:r>
      <w:r w:rsidR="0059006D" w:rsidRPr="000A3708">
        <w:rPr>
          <w:rFonts w:asciiTheme="majorBidi" w:hAnsiTheme="majorBidi" w:cstheme="majorBidi"/>
        </w:rPr>
        <w:t xml:space="preserve">solely by </w:t>
      </w:r>
      <w:r w:rsidRPr="000A3708">
        <w:rPr>
          <w:rFonts w:asciiTheme="majorBidi" w:hAnsiTheme="majorBidi" w:cstheme="majorBidi"/>
        </w:rPr>
        <w:t>decreased mortality</w:t>
      </w:r>
      <w:r w:rsidR="0059006D" w:rsidRPr="000A3708">
        <w:rPr>
          <w:rFonts w:asciiTheme="majorBidi" w:hAnsiTheme="majorBidi" w:cstheme="majorBidi"/>
        </w:rPr>
        <w:t xml:space="preserve"> rates</w:t>
      </w:r>
      <w:r w:rsidRPr="000A3708">
        <w:rPr>
          <w:rFonts w:asciiTheme="majorBidi" w:hAnsiTheme="majorBidi" w:cstheme="majorBidi"/>
        </w:rPr>
        <w:t>, in spite of growing population. For the year 2011</w:t>
      </w:r>
      <w:r w:rsidR="00756B38" w:rsidRPr="000A3708">
        <w:rPr>
          <w:rFonts w:asciiTheme="majorBidi" w:hAnsiTheme="majorBidi" w:cstheme="majorBidi"/>
        </w:rPr>
        <w:t>,</w:t>
      </w:r>
      <w:r w:rsidRPr="000A3708">
        <w:rPr>
          <w:rFonts w:asciiTheme="majorBidi" w:hAnsiTheme="majorBidi" w:cstheme="majorBidi"/>
        </w:rPr>
        <w:t xml:space="preserve"> </w:t>
      </w:r>
      <w:r w:rsidR="009441AB" w:rsidRPr="000A3708">
        <w:rPr>
          <w:rFonts w:asciiTheme="majorBidi" w:hAnsiTheme="majorBidi" w:cstheme="majorBidi"/>
        </w:rPr>
        <w:t>PM</w:t>
      </w:r>
      <w:r w:rsidR="009441AB" w:rsidRPr="000A3708">
        <w:rPr>
          <w:rFonts w:asciiTheme="majorBidi" w:hAnsiTheme="majorBidi" w:cstheme="majorBidi"/>
          <w:vertAlign w:val="subscript"/>
        </w:rPr>
        <w:t xml:space="preserve">2.5 </w:t>
      </w:r>
      <w:r w:rsidR="009441AB" w:rsidRPr="000A3708">
        <w:rPr>
          <w:rFonts w:asciiTheme="majorBidi" w:hAnsiTheme="majorBidi" w:cstheme="majorBidi"/>
        </w:rPr>
        <w:t>reductions</w:t>
      </w:r>
      <w:r w:rsidRPr="000A3708">
        <w:rPr>
          <w:rFonts w:asciiTheme="majorBidi" w:hAnsiTheme="majorBidi" w:cstheme="majorBidi"/>
        </w:rPr>
        <w:t xml:space="preserve"> </w:t>
      </w:r>
      <w:r w:rsidR="009C05A7" w:rsidRPr="000A3708">
        <w:rPr>
          <w:rFonts w:asciiTheme="majorBidi" w:hAnsiTheme="majorBidi" w:cstheme="majorBidi"/>
        </w:rPr>
        <w:t>caused</w:t>
      </w:r>
      <w:r w:rsidRPr="000A3708">
        <w:rPr>
          <w:rFonts w:asciiTheme="majorBidi" w:hAnsiTheme="majorBidi" w:cstheme="majorBidi"/>
        </w:rPr>
        <w:t xml:space="preserve"> </w:t>
      </w:r>
      <w:del w:id="416" w:author="Muhammad Omar Nawaz" w:date="2019-09-26T14:07:00Z">
        <w:r w:rsidRPr="000A3708" w:rsidDel="00575677">
          <w:rPr>
            <w:rFonts w:asciiTheme="majorBidi" w:hAnsiTheme="majorBidi" w:cstheme="majorBidi"/>
          </w:rPr>
          <w:delText>29,</w:delText>
        </w:r>
        <w:r w:rsidR="00285111" w:rsidRPr="000A3708" w:rsidDel="00575677">
          <w:rPr>
            <w:rFonts w:asciiTheme="majorBidi" w:hAnsiTheme="majorBidi" w:cstheme="majorBidi"/>
          </w:rPr>
          <w:delText>4</w:delText>
        </w:r>
        <w:r w:rsidRPr="000A3708" w:rsidDel="00575677">
          <w:rPr>
            <w:rFonts w:asciiTheme="majorBidi" w:hAnsiTheme="majorBidi" w:cstheme="majorBidi"/>
          </w:rPr>
          <w:delText>00</w:delText>
        </w:r>
      </w:del>
      <w:ins w:id="417" w:author="Muhammad Omar Nawaz" w:date="2019-09-26T14:07:00Z">
        <w:r w:rsidR="00575677">
          <w:rPr>
            <w:rFonts w:asciiTheme="majorBidi" w:hAnsiTheme="majorBidi" w:cstheme="majorBidi"/>
          </w:rPr>
          <w:t>16700</w:t>
        </w:r>
      </w:ins>
      <w:r w:rsidRPr="000A3708">
        <w:rPr>
          <w:rFonts w:asciiTheme="majorBidi" w:hAnsiTheme="majorBidi" w:cstheme="majorBidi"/>
        </w:rPr>
        <w:t xml:space="preserve"> </w:t>
      </w:r>
      <w:r w:rsidR="009C05A7" w:rsidRPr="000A3708">
        <w:rPr>
          <w:rFonts w:asciiTheme="majorBidi" w:hAnsiTheme="majorBidi" w:cstheme="majorBidi"/>
        </w:rPr>
        <w:t>fewer PM</w:t>
      </w:r>
      <w:r w:rsidR="009C05A7" w:rsidRPr="000A3708">
        <w:rPr>
          <w:rFonts w:asciiTheme="majorBidi" w:hAnsiTheme="majorBidi" w:cstheme="majorBidi"/>
          <w:vertAlign w:val="subscript"/>
        </w:rPr>
        <w:t>2.5</w:t>
      </w:r>
      <w:r w:rsidR="009C05A7" w:rsidRPr="000A3708">
        <w:rPr>
          <w:rFonts w:asciiTheme="majorBidi" w:hAnsiTheme="majorBidi" w:cstheme="majorBidi"/>
        </w:rPr>
        <w:t xml:space="preserve">-related </w:t>
      </w:r>
      <w:r w:rsidRPr="000A3708">
        <w:rPr>
          <w:rFonts w:asciiTheme="majorBidi" w:hAnsiTheme="majorBidi" w:cstheme="majorBidi"/>
        </w:rPr>
        <w:t>deaths</w:t>
      </w:r>
      <w:r w:rsidR="009441AB" w:rsidRPr="000A3708">
        <w:rPr>
          <w:rFonts w:asciiTheme="majorBidi" w:hAnsiTheme="majorBidi" w:cstheme="majorBidi"/>
        </w:rPr>
        <w:t xml:space="preserve"> (6</w:t>
      </w:r>
      <w:del w:id="418" w:author="Muhammad Omar Nawaz" w:date="2019-09-26T14:07:00Z">
        <w:r w:rsidR="009441AB" w:rsidRPr="000A3708" w:rsidDel="00575677">
          <w:rPr>
            <w:rFonts w:asciiTheme="majorBidi" w:hAnsiTheme="majorBidi" w:cstheme="majorBidi"/>
          </w:rPr>
          <w:delText>1,500</w:delText>
        </w:r>
      </w:del>
      <w:ins w:id="419" w:author="Muhammad Omar Nawaz" w:date="2019-09-26T14:07:00Z">
        <w:r w:rsidR="00575677">
          <w:rPr>
            <w:rFonts w:asciiTheme="majorBidi" w:hAnsiTheme="majorBidi" w:cstheme="majorBidi"/>
          </w:rPr>
          <w:t xml:space="preserve">68000 </w:t>
        </w:r>
      </w:ins>
      <w:del w:id="420" w:author="Muhammad Omar Nawaz" w:date="2019-09-26T14:07:00Z">
        <w:r w:rsidR="009441AB" w:rsidRPr="000A3708" w:rsidDel="00575677">
          <w:rPr>
            <w:rFonts w:asciiTheme="majorBidi" w:hAnsiTheme="majorBidi" w:cstheme="majorBidi"/>
          </w:rPr>
          <w:delText xml:space="preserve"> </w:delText>
        </w:r>
      </w:del>
      <w:r w:rsidR="009441AB" w:rsidRPr="000A3708">
        <w:rPr>
          <w:rFonts w:asciiTheme="majorBidi" w:hAnsiTheme="majorBidi" w:cstheme="majorBidi"/>
        </w:rPr>
        <w:t>minus</w:t>
      </w:r>
      <w:del w:id="421" w:author="Muhammad Omar Nawaz" w:date="2019-09-26T14:07:00Z">
        <w:r w:rsidR="009441AB" w:rsidRPr="000A3708" w:rsidDel="00575677">
          <w:rPr>
            <w:rFonts w:asciiTheme="majorBidi" w:hAnsiTheme="majorBidi" w:cstheme="majorBidi"/>
          </w:rPr>
          <w:delText xml:space="preserve"> </w:delText>
        </w:r>
      </w:del>
      <w:ins w:id="422" w:author="Muhammad Omar Nawaz" w:date="2019-09-26T14:07:00Z">
        <w:r w:rsidR="00575677">
          <w:rPr>
            <w:rFonts w:asciiTheme="majorBidi" w:hAnsiTheme="majorBidi" w:cstheme="majorBidi"/>
          </w:rPr>
          <w:t xml:space="preserve"> 51200</w:t>
        </w:r>
      </w:ins>
      <w:del w:id="423" w:author="Muhammad Omar Nawaz" w:date="2019-09-26T14:07:00Z">
        <w:r w:rsidR="009441AB" w:rsidRPr="000A3708" w:rsidDel="00575677">
          <w:rPr>
            <w:rFonts w:asciiTheme="majorBidi" w:hAnsiTheme="majorBidi" w:cstheme="majorBidi"/>
          </w:rPr>
          <w:delText>32,100</w:delText>
        </w:r>
      </w:del>
      <w:r w:rsidR="009441AB" w:rsidRPr="000A3708">
        <w:rPr>
          <w:rFonts w:asciiTheme="majorBidi" w:hAnsiTheme="majorBidi" w:cstheme="majorBidi"/>
        </w:rPr>
        <w:t>)</w:t>
      </w:r>
      <w:r w:rsidR="009C05A7" w:rsidRPr="000A3708">
        <w:rPr>
          <w:rFonts w:asciiTheme="majorBidi" w:hAnsiTheme="majorBidi" w:cstheme="majorBidi"/>
        </w:rPr>
        <w:t>,</w:t>
      </w:r>
      <w:r w:rsidR="00BE1EC0" w:rsidRPr="000A3708">
        <w:rPr>
          <w:rFonts w:asciiTheme="majorBidi" w:hAnsiTheme="majorBidi" w:cstheme="majorBidi"/>
        </w:rPr>
        <w:t xml:space="preserve"> relative to the</w:t>
      </w:r>
      <w:r w:rsidR="0059006D" w:rsidRPr="000A3708">
        <w:rPr>
          <w:rFonts w:asciiTheme="majorBidi" w:hAnsiTheme="majorBidi" w:cstheme="majorBidi"/>
        </w:rPr>
        <w:t xml:space="preserve"> “excluded” case where concentrations were held to 1999 values</w:t>
      </w:r>
      <w:r w:rsidRPr="000A3708">
        <w:rPr>
          <w:rFonts w:asciiTheme="majorBidi" w:hAnsiTheme="majorBidi" w:cstheme="majorBidi"/>
        </w:rPr>
        <w:t xml:space="preserve">. </w:t>
      </w:r>
      <w:r w:rsidR="005B235B" w:rsidRPr="000A3708">
        <w:rPr>
          <w:rFonts w:asciiTheme="majorBidi" w:hAnsiTheme="majorBidi" w:cstheme="majorBidi"/>
        </w:rPr>
        <w:t>W</w:t>
      </w:r>
      <w:r w:rsidRPr="000A3708">
        <w:rPr>
          <w:rFonts w:asciiTheme="majorBidi" w:hAnsiTheme="majorBidi" w:cstheme="majorBidi"/>
        </w:rPr>
        <w:t xml:space="preserve">hen baseline mortality rates and population </w:t>
      </w:r>
      <w:r w:rsidR="0059006D" w:rsidRPr="000A3708">
        <w:rPr>
          <w:rFonts w:asciiTheme="majorBidi" w:hAnsiTheme="majorBidi" w:cstheme="majorBidi"/>
        </w:rPr>
        <w:t xml:space="preserve">were </w:t>
      </w:r>
      <w:r w:rsidRPr="000A3708">
        <w:rPr>
          <w:rFonts w:asciiTheme="majorBidi" w:hAnsiTheme="majorBidi" w:cstheme="majorBidi"/>
        </w:rPr>
        <w:t>held to 1999 values, known as the “</w:t>
      </w:r>
      <w:r w:rsidR="0059006D" w:rsidRPr="000A3708">
        <w:rPr>
          <w:rFonts w:asciiTheme="majorBidi" w:hAnsiTheme="majorBidi" w:cstheme="majorBidi"/>
        </w:rPr>
        <w:t>only</w:t>
      </w:r>
      <w:r w:rsidRPr="000A3708">
        <w:rPr>
          <w:rFonts w:asciiTheme="majorBidi" w:hAnsiTheme="majorBidi" w:cstheme="majorBidi"/>
        </w:rPr>
        <w:t xml:space="preserve">” case, we see a decrease of </w:t>
      </w:r>
      <w:ins w:id="424" w:author="Muhammad Omar Nawaz" w:date="2019-09-26T14:08:00Z">
        <w:r w:rsidR="00575677">
          <w:rPr>
            <w:rFonts w:asciiTheme="majorBidi" w:hAnsiTheme="majorBidi" w:cstheme="majorBidi"/>
          </w:rPr>
          <w:t>23</w:t>
        </w:r>
      </w:ins>
      <w:del w:id="425" w:author="Muhammad Omar Nawaz" w:date="2019-09-26T14:08:00Z">
        <w:r w:rsidRPr="000A3708" w:rsidDel="00575677">
          <w:rPr>
            <w:rFonts w:asciiTheme="majorBidi" w:hAnsiTheme="majorBidi" w:cstheme="majorBidi"/>
          </w:rPr>
          <w:delText>46</w:delText>
        </w:r>
      </w:del>
      <w:r w:rsidRPr="000A3708">
        <w:rPr>
          <w:rFonts w:asciiTheme="majorBidi" w:hAnsiTheme="majorBidi" w:cstheme="majorBidi"/>
        </w:rPr>
        <w:t>.</w:t>
      </w:r>
      <w:ins w:id="426" w:author="Muhammad Omar Nawaz" w:date="2019-09-26T14:08:00Z">
        <w:r w:rsidR="00575677">
          <w:rPr>
            <w:rFonts w:asciiTheme="majorBidi" w:hAnsiTheme="majorBidi" w:cstheme="majorBidi"/>
          </w:rPr>
          <w:t>0</w:t>
        </w:r>
      </w:ins>
      <w:del w:id="427" w:author="Muhammad Omar Nawaz" w:date="2019-09-26T14:08:00Z">
        <w:r w:rsidRPr="000A3708" w:rsidDel="00575677">
          <w:rPr>
            <w:rFonts w:asciiTheme="majorBidi" w:hAnsiTheme="majorBidi" w:cstheme="majorBidi"/>
          </w:rPr>
          <w:delText>2</w:delText>
        </w:r>
      </w:del>
      <w:r w:rsidRPr="000A3708">
        <w:rPr>
          <w:rFonts w:asciiTheme="majorBidi" w:hAnsiTheme="majorBidi" w:cstheme="majorBidi"/>
        </w:rPr>
        <w:t>% from 7</w:t>
      </w:r>
      <w:del w:id="428" w:author="Muhammad Omar Nawaz" w:date="2019-09-26T14:08:00Z">
        <w:r w:rsidRPr="000A3708" w:rsidDel="00575677">
          <w:rPr>
            <w:rFonts w:asciiTheme="majorBidi" w:hAnsiTheme="majorBidi" w:cstheme="majorBidi"/>
          </w:rPr>
          <w:delText xml:space="preserve">7,800 </w:delText>
        </w:r>
      </w:del>
      <w:ins w:id="429" w:author="Muhammad Omar Nawaz" w:date="2019-09-26T14:08:00Z">
        <w:r w:rsidR="00575677">
          <w:rPr>
            <w:rFonts w:asciiTheme="majorBidi" w:hAnsiTheme="majorBidi" w:cstheme="majorBidi"/>
          </w:rPr>
          <w:t xml:space="preserve">9500 </w:t>
        </w:r>
      </w:ins>
      <w:r w:rsidRPr="000A3708">
        <w:rPr>
          <w:rFonts w:asciiTheme="majorBidi" w:hAnsiTheme="majorBidi" w:cstheme="majorBidi"/>
        </w:rPr>
        <w:t xml:space="preserve">(1999) to </w:t>
      </w:r>
      <w:del w:id="430" w:author="Muhammad Omar Nawaz" w:date="2019-09-26T14:08:00Z">
        <w:r w:rsidRPr="000A3708" w:rsidDel="00575677">
          <w:rPr>
            <w:rFonts w:asciiTheme="majorBidi" w:hAnsiTheme="majorBidi" w:cstheme="majorBidi"/>
          </w:rPr>
          <w:delText>41,800</w:delText>
        </w:r>
      </w:del>
      <w:ins w:id="431" w:author="Muhammad Omar Nawaz" w:date="2019-09-26T14:08:00Z">
        <w:r w:rsidR="00575677">
          <w:rPr>
            <w:rFonts w:asciiTheme="majorBidi" w:hAnsiTheme="majorBidi" w:cstheme="majorBidi"/>
          </w:rPr>
          <w:t>61200</w:t>
        </w:r>
      </w:ins>
      <w:r w:rsidRPr="000A3708">
        <w:rPr>
          <w:rFonts w:asciiTheme="majorBidi" w:hAnsiTheme="majorBidi" w:cstheme="majorBidi"/>
        </w:rPr>
        <w:t xml:space="preserve"> (2011). </w:t>
      </w:r>
      <w:r w:rsidR="0059006D" w:rsidRPr="000A3708">
        <w:rPr>
          <w:rFonts w:asciiTheme="majorBidi" w:hAnsiTheme="majorBidi" w:cstheme="majorBidi"/>
        </w:rPr>
        <w:t>Ultimately, both the shape and amount of deaths estimated appears to be determined primarily through change in concentration.</w:t>
      </w:r>
    </w:p>
    <w:p w14:paraId="59F9FC5C" w14:textId="3D35B849" w:rsidR="00DC57C0" w:rsidRPr="000A3708" w:rsidRDefault="003063E8" w:rsidP="00AC4E9B">
      <w:pPr>
        <w:spacing w:line="480" w:lineRule="auto"/>
        <w:ind w:firstLine="720"/>
        <w:rPr>
          <w:rFonts w:asciiTheme="majorBidi" w:hAnsiTheme="majorBidi" w:cstheme="majorBidi"/>
        </w:rPr>
      </w:pPr>
      <w:r w:rsidRPr="000A3708">
        <w:rPr>
          <w:rFonts w:asciiTheme="majorBidi" w:hAnsiTheme="majorBidi" w:cstheme="majorBidi"/>
        </w:rPr>
        <w:t>For NACR PM</w:t>
      </w:r>
      <w:r w:rsidRPr="000A3708">
        <w:rPr>
          <w:rFonts w:asciiTheme="majorBidi" w:hAnsiTheme="majorBidi" w:cstheme="majorBidi"/>
          <w:vertAlign w:val="subscript"/>
        </w:rPr>
        <w:t>2.5</w:t>
      </w:r>
      <w:r w:rsidRPr="000A3708">
        <w:rPr>
          <w:rFonts w:asciiTheme="majorBidi" w:hAnsiTheme="majorBidi" w:cstheme="majorBidi"/>
        </w:rPr>
        <w:t xml:space="preserve"> (Figure 6) </w:t>
      </w:r>
      <w:r w:rsidR="00A17ED5" w:rsidRPr="000A3708">
        <w:rPr>
          <w:rFonts w:asciiTheme="majorBidi" w:hAnsiTheme="majorBidi" w:cstheme="majorBidi"/>
        </w:rPr>
        <w:t xml:space="preserve">we see that since 2009 deaths have been decreasing. Similar to SAT, </w:t>
      </w:r>
      <w:r w:rsidRPr="000A3708">
        <w:rPr>
          <w:rFonts w:asciiTheme="majorBidi" w:hAnsiTheme="majorBidi" w:cstheme="majorBidi"/>
        </w:rPr>
        <w:t xml:space="preserve">the “base” case </w:t>
      </w:r>
      <w:r w:rsidR="00A17ED5" w:rsidRPr="000A3708">
        <w:rPr>
          <w:rFonts w:asciiTheme="majorBidi" w:hAnsiTheme="majorBidi" w:cstheme="majorBidi"/>
        </w:rPr>
        <w:t>estimates</w:t>
      </w:r>
      <w:r w:rsidRPr="000A3708">
        <w:rPr>
          <w:rFonts w:asciiTheme="majorBidi" w:hAnsiTheme="majorBidi" w:cstheme="majorBidi"/>
        </w:rPr>
        <w:t xml:space="preserve"> far fewer deaths than the “excluded” case, indicating that reductions in PM</w:t>
      </w:r>
      <w:r w:rsidRPr="000A3708">
        <w:rPr>
          <w:rFonts w:asciiTheme="majorBidi" w:hAnsiTheme="majorBidi" w:cstheme="majorBidi"/>
          <w:vertAlign w:val="subscript"/>
        </w:rPr>
        <w:t>2.5</w:t>
      </w:r>
      <w:r w:rsidRPr="000A3708">
        <w:rPr>
          <w:rFonts w:asciiTheme="majorBidi" w:hAnsiTheme="majorBidi" w:cstheme="majorBidi"/>
        </w:rPr>
        <w:t xml:space="preserve"> concentration are responsible for decreased deaths</w:t>
      </w:r>
      <w:r w:rsidR="00A17ED5" w:rsidRPr="000A3708">
        <w:rPr>
          <w:rFonts w:asciiTheme="majorBidi" w:hAnsiTheme="majorBidi" w:cstheme="majorBidi"/>
        </w:rPr>
        <w:t>. Y</w:t>
      </w:r>
      <w:r w:rsidRPr="000A3708">
        <w:rPr>
          <w:rFonts w:asciiTheme="majorBidi" w:hAnsiTheme="majorBidi" w:cstheme="majorBidi"/>
        </w:rPr>
        <w:t>ear-to-year variability is characterized by the concentration</w:t>
      </w:r>
      <w:r w:rsidR="00A17ED5" w:rsidRPr="000A3708">
        <w:rPr>
          <w:rFonts w:asciiTheme="majorBidi" w:hAnsiTheme="majorBidi" w:cstheme="majorBidi"/>
        </w:rPr>
        <w:t xml:space="preserve">; </w:t>
      </w:r>
      <w:r w:rsidRPr="000A3708">
        <w:rPr>
          <w:rFonts w:asciiTheme="majorBidi" w:hAnsiTheme="majorBidi" w:cstheme="majorBidi"/>
        </w:rPr>
        <w:t>similar shapes</w:t>
      </w:r>
      <w:r w:rsidR="00A17ED5" w:rsidRPr="000A3708">
        <w:rPr>
          <w:rFonts w:asciiTheme="majorBidi" w:hAnsiTheme="majorBidi" w:cstheme="majorBidi"/>
        </w:rPr>
        <w:t xml:space="preserve"> in the trend occur</w:t>
      </w:r>
      <w:r w:rsidRPr="000A3708">
        <w:rPr>
          <w:rFonts w:asciiTheme="majorBidi" w:hAnsiTheme="majorBidi" w:cstheme="majorBidi"/>
        </w:rPr>
        <w:t xml:space="preserve"> between the “base” and “only” cases</w:t>
      </w:r>
      <w:r w:rsidR="00A17ED5" w:rsidRPr="000A3708">
        <w:rPr>
          <w:rFonts w:asciiTheme="majorBidi" w:hAnsiTheme="majorBidi" w:cstheme="majorBidi"/>
        </w:rPr>
        <w:t xml:space="preserve">, but are absent from the “excluded” case, indicating that air pollution is the major factor </w:t>
      </w:r>
      <w:r w:rsidR="00F40D17" w:rsidRPr="000A3708">
        <w:rPr>
          <w:rFonts w:asciiTheme="majorBidi" w:hAnsiTheme="majorBidi" w:cstheme="majorBidi"/>
        </w:rPr>
        <w:t xml:space="preserve">causing the </w:t>
      </w:r>
      <w:r w:rsidR="00A17ED5" w:rsidRPr="000A3708">
        <w:rPr>
          <w:rFonts w:asciiTheme="majorBidi" w:hAnsiTheme="majorBidi" w:cstheme="majorBidi"/>
        </w:rPr>
        <w:t>variability in deaths.</w:t>
      </w:r>
    </w:p>
    <w:p w14:paraId="1077110E" w14:textId="5B8CEE34" w:rsidR="00627137" w:rsidRPr="000A3708" w:rsidRDefault="00120AA2" w:rsidP="00575677">
      <w:pPr>
        <w:keepNext/>
        <w:spacing w:line="480" w:lineRule="auto"/>
        <w:jc w:val="center"/>
        <w:rPr>
          <w:rFonts w:asciiTheme="majorBidi" w:hAnsiTheme="majorBidi" w:cstheme="majorBidi"/>
        </w:rPr>
        <w:pPrChange w:id="432" w:author="Muhammad Omar Nawaz" w:date="2019-09-26T14:03:00Z">
          <w:pPr>
            <w:keepNext/>
            <w:spacing w:line="480" w:lineRule="auto"/>
          </w:pPr>
        </w:pPrChange>
      </w:pPr>
      <w:r w:rsidRPr="000A3708">
        <w:rPr>
          <w:rFonts w:asciiTheme="majorBidi" w:hAnsiTheme="majorBidi" w:cstheme="majorBidi"/>
          <w:noProof/>
        </w:rPr>
        <w:lastRenderedPageBreak/>
        <w:drawing>
          <wp:inline distT="0" distB="0" distL="0" distR="0" wp14:anchorId="3D5E788B" wp14:editId="2DFEF3D2">
            <wp:extent cx="5229797" cy="4315061"/>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ErrNACR.png"/>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29797" cy="4315061"/>
                    </a:xfrm>
                    <a:prstGeom prst="rect">
                      <a:avLst/>
                    </a:prstGeom>
                    <a:ln>
                      <a:noFill/>
                    </a:ln>
                    <a:extLst>
                      <a:ext uri="{53640926-AAD7-44D8-BBD7-CCE9431645EC}">
                        <a14:shadowObscured xmlns:a14="http://schemas.microsoft.com/office/drawing/2010/main"/>
                      </a:ext>
                    </a:extLst>
                  </pic:spPr>
                </pic:pic>
              </a:graphicData>
            </a:graphic>
          </wp:inline>
        </w:drawing>
      </w:r>
    </w:p>
    <w:p w14:paraId="6BFBA696" w14:textId="5E587DD1" w:rsidR="00DC57C0" w:rsidRPr="002E05AF" w:rsidRDefault="00627137" w:rsidP="0095449E">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6</w:t>
      </w:r>
      <w:r w:rsidRPr="002E05AF">
        <w:rPr>
          <w:rFonts w:asciiTheme="majorBidi" w:hAnsiTheme="majorBidi" w:cstheme="majorBidi"/>
          <w:color w:val="000000" w:themeColor="text1"/>
          <w:sz w:val="24"/>
          <w:szCs w:val="24"/>
        </w:rPr>
        <w:t xml:space="preserve"> </w:t>
      </w:r>
      <w:r w:rsidR="0095449E" w:rsidRPr="002E05AF">
        <w:rPr>
          <w:rFonts w:asciiTheme="majorBidi" w:hAnsiTheme="majorBidi" w:cstheme="majorBidi"/>
          <w:color w:val="000000" w:themeColor="text1"/>
          <w:sz w:val="24"/>
          <w:szCs w:val="24"/>
        </w:rPr>
        <w:t xml:space="preserve">Temporal </w:t>
      </w:r>
      <w:r w:rsidR="002B63DB" w:rsidRPr="002E05AF">
        <w:rPr>
          <w:rFonts w:asciiTheme="majorBidi" w:hAnsiTheme="majorBidi" w:cstheme="majorBidi"/>
          <w:color w:val="000000" w:themeColor="text1"/>
          <w:sz w:val="24"/>
          <w:szCs w:val="24"/>
        </w:rPr>
        <w:t>t</w:t>
      </w:r>
      <w:r w:rsidR="0095449E" w:rsidRPr="002E05AF">
        <w:rPr>
          <w:rFonts w:asciiTheme="majorBidi" w:hAnsiTheme="majorBidi" w:cstheme="majorBidi"/>
          <w:color w:val="000000" w:themeColor="text1"/>
          <w:sz w:val="24"/>
          <w:szCs w:val="24"/>
        </w:rPr>
        <w:t>rends in PM</w:t>
      </w:r>
      <w:r w:rsidR="0095449E" w:rsidRPr="002E05AF">
        <w:rPr>
          <w:rFonts w:asciiTheme="majorBidi" w:hAnsiTheme="majorBidi" w:cstheme="majorBidi"/>
          <w:color w:val="000000" w:themeColor="text1"/>
          <w:sz w:val="24"/>
          <w:szCs w:val="24"/>
          <w:vertAlign w:val="subscript"/>
        </w:rPr>
        <w:t>2.5</w:t>
      </w:r>
      <w:r w:rsidR="0095449E" w:rsidRPr="002E05AF">
        <w:rPr>
          <w:rFonts w:asciiTheme="majorBidi" w:hAnsiTheme="majorBidi" w:cstheme="majorBidi"/>
          <w:color w:val="000000" w:themeColor="text1"/>
          <w:sz w:val="24"/>
          <w:szCs w:val="24"/>
        </w:rPr>
        <w:t xml:space="preserve"> </w:t>
      </w:r>
      <w:r w:rsidR="002B63DB" w:rsidRPr="002E05AF">
        <w:rPr>
          <w:rFonts w:asciiTheme="majorBidi" w:hAnsiTheme="majorBidi" w:cstheme="majorBidi"/>
          <w:color w:val="000000" w:themeColor="text1"/>
          <w:sz w:val="24"/>
          <w:szCs w:val="24"/>
        </w:rPr>
        <w:t>m</w:t>
      </w:r>
      <w:r w:rsidR="0095449E" w:rsidRPr="002E05AF">
        <w:rPr>
          <w:rFonts w:asciiTheme="majorBidi" w:hAnsiTheme="majorBidi" w:cstheme="majorBidi"/>
          <w:color w:val="000000" w:themeColor="text1"/>
          <w:sz w:val="24"/>
          <w:szCs w:val="24"/>
        </w:rPr>
        <w:t xml:space="preserve">ortality </w:t>
      </w:r>
      <w:r w:rsidR="002B63DB" w:rsidRPr="002E05AF">
        <w:rPr>
          <w:rFonts w:asciiTheme="majorBidi" w:hAnsiTheme="majorBidi" w:cstheme="majorBidi"/>
          <w:color w:val="000000" w:themeColor="text1"/>
          <w:sz w:val="24"/>
          <w:szCs w:val="24"/>
        </w:rPr>
        <w:t>b</w:t>
      </w:r>
      <w:r w:rsidR="0095449E" w:rsidRPr="002E05AF">
        <w:rPr>
          <w:rFonts w:asciiTheme="majorBidi" w:hAnsiTheme="majorBidi" w:cstheme="majorBidi"/>
          <w:color w:val="000000" w:themeColor="text1"/>
          <w:sz w:val="24"/>
          <w:szCs w:val="24"/>
        </w:rPr>
        <w:t>urden (NACR)</w:t>
      </w:r>
    </w:p>
    <w:p w14:paraId="04EB82E4" w14:textId="00F5520C" w:rsidR="00DC57C0" w:rsidRPr="000A3708" w:rsidRDefault="009C6AD4" w:rsidP="00C43D82">
      <w:pPr>
        <w:spacing w:line="480" w:lineRule="auto"/>
        <w:ind w:firstLine="720"/>
        <w:rPr>
          <w:rFonts w:asciiTheme="majorBidi" w:hAnsiTheme="majorBidi" w:cstheme="majorBidi"/>
        </w:rPr>
      </w:pPr>
      <w:r w:rsidRPr="000A3708">
        <w:rPr>
          <w:rFonts w:asciiTheme="majorBidi" w:hAnsiTheme="majorBidi" w:cstheme="majorBidi"/>
        </w:rPr>
        <w:t>W</w:t>
      </w:r>
      <w:r w:rsidR="00DC57C0" w:rsidRPr="000A3708">
        <w:rPr>
          <w:rFonts w:asciiTheme="majorBidi" w:hAnsiTheme="majorBidi" w:cstheme="majorBidi"/>
        </w:rPr>
        <w:t>hen NACR PM</w:t>
      </w:r>
      <w:r w:rsidR="00DC57C0" w:rsidRPr="000A3708">
        <w:rPr>
          <w:rFonts w:asciiTheme="majorBidi" w:hAnsiTheme="majorBidi" w:cstheme="majorBidi"/>
          <w:vertAlign w:val="subscript"/>
        </w:rPr>
        <w:t>2.5</w:t>
      </w:r>
      <w:r w:rsidR="00DC57C0" w:rsidRPr="000A3708">
        <w:rPr>
          <w:rFonts w:asciiTheme="majorBidi" w:hAnsiTheme="majorBidi" w:cstheme="majorBidi"/>
        </w:rPr>
        <w:t xml:space="preserve"> concentrations are held to 2009 </w:t>
      </w:r>
      <w:r w:rsidR="007C7DCB" w:rsidRPr="000A3708">
        <w:rPr>
          <w:rFonts w:asciiTheme="majorBidi" w:hAnsiTheme="majorBidi" w:cstheme="majorBidi"/>
        </w:rPr>
        <w:t xml:space="preserve">levels </w:t>
      </w:r>
      <w:r w:rsidR="00DC57C0" w:rsidRPr="000A3708">
        <w:rPr>
          <w:rFonts w:asciiTheme="majorBidi" w:hAnsiTheme="majorBidi" w:cstheme="majorBidi"/>
        </w:rPr>
        <w:t>throughout the period of 2009-2015</w:t>
      </w:r>
      <w:r w:rsidR="00425FCA" w:rsidRPr="000A3708">
        <w:rPr>
          <w:rFonts w:asciiTheme="majorBidi" w:hAnsiTheme="majorBidi" w:cstheme="majorBidi"/>
        </w:rPr>
        <w:t xml:space="preserve">, </w:t>
      </w:r>
      <w:r w:rsidR="00C43D82" w:rsidRPr="000A3708">
        <w:rPr>
          <w:rFonts w:asciiTheme="majorBidi" w:hAnsiTheme="majorBidi" w:cstheme="majorBidi"/>
        </w:rPr>
        <w:t>in</w:t>
      </w:r>
      <w:r w:rsidR="00425FCA"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4F7492" w:rsidRPr="000A3708">
        <w:rPr>
          <w:rFonts w:asciiTheme="majorBidi" w:hAnsiTheme="majorBidi" w:cstheme="majorBidi"/>
        </w:rPr>
        <w:t>PM</w:t>
      </w:r>
      <w:r w:rsidR="004F7492" w:rsidRPr="000A3708">
        <w:rPr>
          <w:rFonts w:asciiTheme="majorBidi" w:hAnsiTheme="majorBidi" w:cstheme="majorBidi"/>
          <w:vertAlign w:val="subscript"/>
        </w:rPr>
        <w:t>2.5</w:t>
      </w:r>
      <w:r w:rsidR="004F7492" w:rsidRPr="000A3708">
        <w:rPr>
          <w:rFonts w:asciiTheme="majorBidi" w:hAnsiTheme="majorBidi" w:cstheme="majorBidi"/>
        </w:rPr>
        <w:t xml:space="preserve">-related deaths </w:t>
      </w:r>
      <w:r w:rsidR="00DC57C0" w:rsidRPr="000A3708">
        <w:rPr>
          <w:rFonts w:asciiTheme="majorBidi" w:hAnsiTheme="majorBidi" w:cstheme="majorBidi"/>
        </w:rPr>
        <w:t>decrease 1.</w:t>
      </w:r>
      <w:ins w:id="433" w:author="Muhammad Omar Nawaz" w:date="2019-09-26T14:18:00Z">
        <w:r w:rsidR="00CA2DE9">
          <w:rPr>
            <w:rFonts w:asciiTheme="majorBidi" w:hAnsiTheme="majorBidi" w:cstheme="majorBidi"/>
          </w:rPr>
          <w:t>48</w:t>
        </w:r>
      </w:ins>
      <w:del w:id="434" w:author="Muhammad Omar Nawaz" w:date="2019-09-26T14:18:00Z">
        <w:r w:rsidR="00DC57C0" w:rsidRPr="000A3708" w:rsidDel="00CA2DE9">
          <w:rPr>
            <w:rFonts w:asciiTheme="majorBidi" w:hAnsiTheme="majorBidi" w:cstheme="majorBidi"/>
          </w:rPr>
          <w:delText>84</w:delText>
        </w:r>
      </w:del>
      <w:r w:rsidR="00DC57C0" w:rsidRPr="000A3708">
        <w:rPr>
          <w:rFonts w:asciiTheme="majorBidi" w:hAnsiTheme="majorBidi" w:cstheme="majorBidi"/>
        </w:rPr>
        <w:t>% from 7</w:t>
      </w:r>
      <w:ins w:id="435" w:author="Muhammad Omar Nawaz" w:date="2019-09-26T14:18:00Z">
        <w:r w:rsidR="00CA2DE9">
          <w:rPr>
            <w:rFonts w:asciiTheme="majorBidi" w:hAnsiTheme="majorBidi" w:cstheme="majorBidi"/>
          </w:rPr>
          <w:t>2</w:t>
        </w:r>
      </w:ins>
      <w:del w:id="436" w:author="Muhammad Omar Nawaz" w:date="2019-09-26T14:18:00Z">
        <w:r w:rsidR="00DC57C0" w:rsidRPr="000A3708" w:rsidDel="00CA2DE9">
          <w:rPr>
            <w:rFonts w:asciiTheme="majorBidi" w:hAnsiTheme="majorBidi" w:cstheme="majorBidi"/>
          </w:rPr>
          <w:delText>1</w:delText>
        </w:r>
      </w:del>
      <w:r w:rsidR="00DC57C0" w:rsidRPr="000A3708">
        <w:rPr>
          <w:rFonts w:asciiTheme="majorBidi" w:hAnsiTheme="majorBidi" w:cstheme="majorBidi"/>
        </w:rPr>
        <w:t>,</w:t>
      </w:r>
      <w:ins w:id="437" w:author="Muhammad Omar Nawaz" w:date="2019-09-26T14:19:00Z">
        <w:r w:rsidR="00CA2DE9">
          <w:rPr>
            <w:rFonts w:asciiTheme="majorBidi" w:hAnsiTheme="majorBidi" w:cstheme="majorBidi"/>
          </w:rPr>
          <w:t>9</w:t>
        </w:r>
      </w:ins>
      <w:del w:id="438" w:author="Muhammad Omar Nawaz" w:date="2019-09-26T14:19:00Z">
        <w:r w:rsidR="00DC57C0" w:rsidRPr="000A3708" w:rsidDel="00CA2DE9">
          <w:rPr>
            <w:rFonts w:asciiTheme="majorBidi" w:hAnsiTheme="majorBidi" w:cstheme="majorBidi"/>
          </w:rPr>
          <w:delText>1</w:delText>
        </w:r>
      </w:del>
      <w:r w:rsidR="00DC57C0" w:rsidRPr="000A3708">
        <w:rPr>
          <w:rFonts w:asciiTheme="majorBidi" w:hAnsiTheme="majorBidi" w:cstheme="majorBidi"/>
        </w:rPr>
        <w:t xml:space="preserve">00 (2009) to </w:t>
      </w:r>
      <w:ins w:id="439" w:author="Muhammad Omar Nawaz" w:date="2019-09-26T14:19:00Z">
        <w:r w:rsidR="00CA2DE9">
          <w:rPr>
            <w:rFonts w:asciiTheme="majorBidi" w:hAnsiTheme="majorBidi" w:cstheme="majorBidi"/>
          </w:rPr>
          <w:t>54</w:t>
        </w:r>
      </w:ins>
      <w:del w:id="440" w:author="Muhammad Omar Nawaz" w:date="2019-09-26T14:19:00Z">
        <w:r w:rsidR="00DC57C0" w:rsidRPr="000A3708" w:rsidDel="00CA2DE9">
          <w:rPr>
            <w:rFonts w:asciiTheme="majorBidi" w:hAnsiTheme="majorBidi" w:cstheme="majorBidi"/>
          </w:rPr>
          <w:delText>69</w:delText>
        </w:r>
      </w:del>
      <w:r w:rsidR="00DC57C0" w:rsidRPr="000A3708">
        <w:rPr>
          <w:rFonts w:asciiTheme="majorBidi" w:hAnsiTheme="majorBidi" w:cstheme="majorBidi"/>
        </w:rPr>
        <w:t>,</w:t>
      </w:r>
      <w:ins w:id="441" w:author="Muhammad Omar Nawaz" w:date="2019-09-26T14:19:00Z">
        <w:r w:rsidR="00CA2DE9">
          <w:rPr>
            <w:rFonts w:asciiTheme="majorBidi" w:hAnsiTheme="majorBidi" w:cstheme="majorBidi"/>
          </w:rPr>
          <w:t>4</w:t>
        </w:r>
      </w:ins>
      <w:del w:id="442" w:author="Muhammad Omar Nawaz" w:date="2019-09-26T14:19:00Z">
        <w:r w:rsidR="00DC57C0" w:rsidRPr="000A3708" w:rsidDel="00CA2DE9">
          <w:rPr>
            <w:rFonts w:asciiTheme="majorBidi" w:hAnsiTheme="majorBidi" w:cstheme="majorBidi"/>
          </w:rPr>
          <w:delText>8</w:delText>
        </w:r>
      </w:del>
      <w:r w:rsidR="00DC57C0" w:rsidRPr="000A3708">
        <w:rPr>
          <w:rFonts w:asciiTheme="majorBidi" w:hAnsiTheme="majorBidi" w:cstheme="majorBidi"/>
        </w:rPr>
        <w:t>00 (2015)</w:t>
      </w:r>
      <w:r w:rsidR="00F40D17" w:rsidRPr="000A3708">
        <w:rPr>
          <w:rFonts w:asciiTheme="majorBidi" w:hAnsiTheme="majorBidi" w:cstheme="majorBidi"/>
        </w:rPr>
        <w:t>,</w:t>
      </w:r>
      <w:r w:rsidR="00DC57C0" w:rsidRPr="000A3708">
        <w:rPr>
          <w:rFonts w:asciiTheme="majorBidi" w:hAnsiTheme="majorBidi" w:cstheme="majorBidi"/>
        </w:rPr>
        <w:t xml:space="preserve"> driven by decreased baseline mortality. </w:t>
      </w:r>
      <w:del w:id="443" w:author="Muhammad Omar Nawaz" w:date="2019-09-26T14:20:00Z">
        <w:r w:rsidR="00DC57C0" w:rsidRPr="000A3708" w:rsidDel="00CA2DE9">
          <w:rPr>
            <w:rFonts w:asciiTheme="majorBidi" w:hAnsiTheme="majorBidi" w:cstheme="majorBidi"/>
          </w:rPr>
          <w:delText>In this timespan (2009-2015)</w:delText>
        </w:r>
        <w:r w:rsidR="00F40D17" w:rsidRPr="000A3708" w:rsidDel="00CA2DE9">
          <w:rPr>
            <w:rFonts w:asciiTheme="majorBidi" w:hAnsiTheme="majorBidi" w:cstheme="majorBidi"/>
          </w:rPr>
          <w:delText>,</w:delText>
        </w:r>
        <w:r w:rsidR="00DC57C0" w:rsidRPr="000A3708" w:rsidDel="00CA2DE9">
          <w:rPr>
            <w:rFonts w:asciiTheme="majorBidi" w:hAnsiTheme="majorBidi" w:cstheme="majorBidi"/>
          </w:rPr>
          <w:delText xml:space="preserve"> improvements in PM</w:delText>
        </w:r>
        <w:r w:rsidR="00DC57C0" w:rsidRPr="000A3708" w:rsidDel="00CA2DE9">
          <w:rPr>
            <w:rFonts w:asciiTheme="majorBidi" w:hAnsiTheme="majorBidi" w:cstheme="majorBidi"/>
            <w:vertAlign w:val="subscript"/>
          </w:rPr>
          <w:delText>2.5</w:delText>
        </w:r>
        <w:r w:rsidR="00DC57C0" w:rsidRPr="000A3708" w:rsidDel="00CA2DE9">
          <w:rPr>
            <w:rFonts w:asciiTheme="majorBidi" w:hAnsiTheme="majorBidi" w:cstheme="majorBidi"/>
          </w:rPr>
          <w:delText xml:space="preserve"> reduced excess mortality considerably</w:delText>
        </w:r>
        <w:r w:rsidR="004F7492" w:rsidRPr="000A3708" w:rsidDel="00CA2DE9">
          <w:rPr>
            <w:rFonts w:asciiTheme="majorBidi" w:hAnsiTheme="majorBidi" w:cstheme="majorBidi"/>
          </w:rPr>
          <w:delText>,</w:delText>
        </w:r>
        <w:r w:rsidR="00DC57C0" w:rsidRPr="000A3708" w:rsidDel="00CA2DE9">
          <w:rPr>
            <w:rFonts w:asciiTheme="majorBidi" w:hAnsiTheme="majorBidi" w:cstheme="majorBidi"/>
          </w:rPr>
          <w:delText xml:space="preserve"> preventing </w:delText>
        </w:r>
      </w:del>
      <w:del w:id="444" w:author="Muhammad Omar Nawaz" w:date="2019-09-26T14:19:00Z">
        <w:r w:rsidR="00DC57C0" w:rsidRPr="000A3708" w:rsidDel="00CA2DE9">
          <w:rPr>
            <w:rFonts w:asciiTheme="majorBidi" w:hAnsiTheme="majorBidi" w:cstheme="majorBidi"/>
          </w:rPr>
          <w:delText>89,000</w:delText>
        </w:r>
      </w:del>
      <w:del w:id="445" w:author="Muhammad Omar Nawaz" w:date="2019-09-26T14:20:00Z">
        <w:r w:rsidR="00DC57C0" w:rsidRPr="000A3708" w:rsidDel="00CA2DE9">
          <w:rPr>
            <w:rFonts w:asciiTheme="majorBidi" w:hAnsiTheme="majorBidi" w:cstheme="majorBidi"/>
          </w:rPr>
          <w:delText xml:space="preserve"> deaths when comparing the “base” case to the “excluded” case.</w:delText>
        </w:r>
      </w:del>
      <w:r w:rsidR="00DC57C0" w:rsidRPr="000A3708">
        <w:rPr>
          <w:rFonts w:asciiTheme="majorBidi" w:hAnsiTheme="majorBidi" w:cstheme="majorBidi"/>
        </w:rPr>
        <w:t xml:space="preserve"> </w:t>
      </w:r>
      <w:r w:rsidR="003670CE" w:rsidRPr="000A3708">
        <w:rPr>
          <w:rFonts w:asciiTheme="majorBidi" w:hAnsiTheme="majorBidi" w:cstheme="majorBidi"/>
        </w:rPr>
        <w:t>For the year</w:t>
      </w:r>
      <w:r w:rsidR="00DC57C0" w:rsidRPr="000A3708">
        <w:rPr>
          <w:rFonts w:asciiTheme="majorBidi" w:hAnsiTheme="majorBidi" w:cstheme="majorBidi"/>
        </w:rPr>
        <w:t xml:space="preserve"> 2015</w:t>
      </w:r>
      <w:r w:rsidR="003670CE" w:rsidRPr="000A3708">
        <w:rPr>
          <w:rFonts w:asciiTheme="majorBidi" w:hAnsiTheme="majorBidi" w:cstheme="majorBidi"/>
        </w:rPr>
        <w:t>,</w:t>
      </w:r>
      <w:r w:rsidR="00DC57C0" w:rsidRPr="000A3708">
        <w:rPr>
          <w:rFonts w:asciiTheme="majorBidi" w:hAnsiTheme="majorBidi" w:cstheme="majorBidi"/>
        </w:rPr>
        <w:t xml:space="preserve"> </w:t>
      </w:r>
      <w:r w:rsidR="003670CE" w:rsidRPr="000A3708">
        <w:rPr>
          <w:rFonts w:asciiTheme="majorBidi" w:hAnsiTheme="majorBidi" w:cstheme="majorBidi"/>
        </w:rPr>
        <w:t>PM</w:t>
      </w:r>
      <w:r w:rsidR="003670CE" w:rsidRPr="000A3708">
        <w:rPr>
          <w:rFonts w:asciiTheme="majorBidi" w:hAnsiTheme="majorBidi" w:cstheme="majorBidi"/>
          <w:vertAlign w:val="subscript"/>
        </w:rPr>
        <w:t xml:space="preserve">2.5 </w:t>
      </w:r>
      <w:r w:rsidR="003670CE" w:rsidRPr="000A3708">
        <w:rPr>
          <w:rFonts w:asciiTheme="majorBidi" w:hAnsiTheme="majorBidi" w:cstheme="majorBidi"/>
        </w:rPr>
        <w:t xml:space="preserve">reductions </w:t>
      </w:r>
      <w:r w:rsidR="00C43D82" w:rsidRPr="000A3708">
        <w:rPr>
          <w:rFonts w:asciiTheme="majorBidi" w:hAnsiTheme="majorBidi" w:cstheme="majorBidi"/>
        </w:rPr>
        <w:t xml:space="preserve">resulted in </w:t>
      </w:r>
      <w:ins w:id="446" w:author="Muhammad Omar Nawaz" w:date="2019-09-26T14:20:00Z">
        <w:r w:rsidR="00CA2DE9">
          <w:rPr>
            <w:rFonts w:asciiTheme="majorBidi" w:hAnsiTheme="majorBidi" w:cstheme="majorBidi"/>
          </w:rPr>
          <w:t>18700</w:t>
        </w:r>
      </w:ins>
      <w:del w:id="447" w:author="Muhammad Omar Nawaz" w:date="2019-09-26T14:20:00Z">
        <w:r w:rsidR="00DC57C0" w:rsidRPr="000A3708" w:rsidDel="00CA2DE9">
          <w:rPr>
            <w:rFonts w:asciiTheme="majorBidi" w:hAnsiTheme="majorBidi" w:cstheme="majorBidi"/>
          </w:rPr>
          <w:delText>32,000</w:delText>
        </w:r>
      </w:del>
      <w:r w:rsidR="00DC57C0" w:rsidRPr="000A3708">
        <w:rPr>
          <w:rFonts w:asciiTheme="majorBidi" w:hAnsiTheme="majorBidi" w:cstheme="majorBidi"/>
        </w:rPr>
        <w:t xml:space="preserve"> </w:t>
      </w:r>
      <w:r w:rsidR="003670CE" w:rsidRPr="000A3708">
        <w:rPr>
          <w:rFonts w:asciiTheme="majorBidi" w:hAnsiTheme="majorBidi" w:cstheme="majorBidi"/>
        </w:rPr>
        <w:t>fewer PM</w:t>
      </w:r>
      <w:r w:rsidR="003670CE" w:rsidRPr="000A3708">
        <w:rPr>
          <w:rFonts w:asciiTheme="majorBidi" w:hAnsiTheme="majorBidi" w:cstheme="majorBidi"/>
          <w:vertAlign w:val="subscript"/>
        </w:rPr>
        <w:t>2.5</w:t>
      </w:r>
      <w:r w:rsidR="003670CE" w:rsidRPr="000A3708">
        <w:rPr>
          <w:rFonts w:asciiTheme="majorBidi" w:hAnsiTheme="majorBidi" w:cstheme="majorBidi"/>
        </w:rPr>
        <w:t xml:space="preserve"> related deaths (</w:t>
      </w:r>
      <w:del w:id="448" w:author="Muhammad Omar Nawaz" w:date="2019-09-26T14:20:00Z">
        <w:r w:rsidR="003670CE" w:rsidRPr="000A3708" w:rsidDel="00CA2DE9">
          <w:rPr>
            <w:rFonts w:asciiTheme="majorBidi" w:hAnsiTheme="majorBidi" w:cstheme="majorBidi"/>
          </w:rPr>
          <w:delText>69,800</w:delText>
        </w:r>
      </w:del>
      <w:ins w:id="449" w:author="Muhammad Omar Nawaz" w:date="2019-09-26T14:20:00Z">
        <w:r w:rsidR="00CA2DE9">
          <w:rPr>
            <w:rFonts w:asciiTheme="majorBidi" w:hAnsiTheme="majorBidi" w:cstheme="majorBidi"/>
          </w:rPr>
          <w:t>73100</w:t>
        </w:r>
      </w:ins>
      <w:r w:rsidR="003670CE" w:rsidRPr="000A3708">
        <w:rPr>
          <w:rFonts w:asciiTheme="majorBidi" w:hAnsiTheme="majorBidi" w:cstheme="majorBidi"/>
        </w:rPr>
        <w:t xml:space="preserve"> minus </w:t>
      </w:r>
      <w:del w:id="450" w:author="Muhammad Omar Nawaz" w:date="2019-09-26T14:21:00Z">
        <w:r w:rsidR="003670CE" w:rsidRPr="000A3708" w:rsidDel="00CA2DE9">
          <w:rPr>
            <w:rFonts w:asciiTheme="majorBidi" w:hAnsiTheme="majorBidi" w:cstheme="majorBidi"/>
          </w:rPr>
          <w:delText>37,800</w:delText>
        </w:r>
      </w:del>
      <w:ins w:id="451" w:author="Muhammad Omar Nawaz" w:date="2019-09-26T14:21:00Z">
        <w:r w:rsidR="00CA2DE9">
          <w:rPr>
            <w:rFonts w:asciiTheme="majorBidi" w:hAnsiTheme="majorBidi" w:cstheme="majorBidi"/>
          </w:rPr>
          <w:t>54500</w:t>
        </w:r>
      </w:ins>
      <w:r w:rsidR="003670CE" w:rsidRPr="000A3708">
        <w:rPr>
          <w:rFonts w:asciiTheme="majorBidi" w:hAnsiTheme="majorBidi" w:cstheme="majorBidi"/>
        </w:rPr>
        <w:t>) relative to</w:t>
      </w:r>
      <w:r w:rsidR="00C43D82" w:rsidRPr="000A3708">
        <w:rPr>
          <w:rFonts w:asciiTheme="majorBidi" w:hAnsiTheme="majorBidi" w:cstheme="majorBidi"/>
        </w:rPr>
        <w:t xml:space="preserve"> the “excluded” case</w:t>
      </w:r>
      <w:r w:rsidR="00DC57C0" w:rsidRPr="000A3708">
        <w:rPr>
          <w:rFonts w:asciiTheme="majorBidi" w:hAnsiTheme="majorBidi" w:cstheme="majorBidi"/>
        </w:rPr>
        <w:t xml:space="preserve">. </w:t>
      </w:r>
      <w:r w:rsidR="003670CE" w:rsidRPr="000A3708">
        <w:rPr>
          <w:rFonts w:asciiTheme="majorBidi" w:hAnsiTheme="majorBidi" w:cstheme="majorBidi"/>
        </w:rPr>
        <w:t>W</w:t>
      </w:r>
      <w:r w:rsidR="00DC57C0" w:rsidRPr="000A3708">
        <w:rPr>
          <w:rFonts w:asciiTheme="majorBidi" w:hAnsiTheme="majorBidi" w:cstheme="majorBidi"/>
        </w:rPr>
        <w:t>hen baseline mortality rates and population are held to 2009 amounts</w:t>
      </w:r>
      <w:r w:rsidR="00C43D82" w:rsidRPr="000A3708">
        <w:rPr>
          <w:rFonts w:asciiTheme="majorBidi" w:hAnsiTheme="majorBidi" w:cstheme="majorBidi"/>
        </w:rPr>
        <w:t xml:space="preserve"> in the “only” </w:t>
      </w:r>
      <w:r w:rsidR="003670CE" w:rsidRPr="000A3708">
        <w:rPr>
          <w:rFonts w:asciiTheme="majorBidi" w:hAnsiTheme="majorBidi" w:cstheme="majorBidi"/>
        </w:rPr>
        <w:t>case,</w:t>
      </w:r>
      <w:r w:rsidR="00DC57C0" w:rsidRPr="000A3708">
        <w:rPr>
          <w:rFonts w:asciiTheme="majorBidi" w:hAnsiTheme="majorBidi" w:cstheme="majorBidi"/>
        </w:rPr>
        <w:t xml:space="preserve"> we see a decrease of </w:t>
      </w:r>
      <w:del w:id="452" w:author="Muhammad Omar Nawaz" w:date="2019-09-26T14:21:00Z">
        <w:r w:rsidR="00DC57C0" w:rsidRPr="000A3708" w:rsidDel="00CA2DE9">
          <w:rPr>
            <w:rFonts w:asciiTheme="majorBidi" w:hAnsiTheme="majorBidi" w:cstheme="majorBidi"/>
          </w:rPr>
          <w:delText>46.2</w:delText>
        </w:r>
      </w:del>
      <w:ins w:id="453" w:author="Muhammad Omar Nawaz" w:date="2019-09-26T14:21:00Z">
        <w:r w:rsidR="00CA2DE9">
          <w:rPr>
            <w:rFonts w:asciiTheme="majorBidi" w:hAnsiTheme="majorBidi" w:cstheme="majorBidi"/>
          </w:rPr>
          <w:t>25.4</w:t>
        </w:r>
      </w:ins>
      <w:r w:rsidR="00DC57C0" w:rsidRPr="000A3708">
        <w:rPr>
          <w:rFonts w:asciiTheme="majorBidi" w:hAnsiTheme="majorBidi" w:cstheme="majorBidi"/>
        </w:rPr>
        <w:t>% from 7</w:t>
      </w:r>
      <w:ins w:id="454" w:author="Muhammad Omar Nawaz" w:date="2019-09-26T14:21:00Z">
        <w:r w:rsidR="00CA2DE9">
          <w:rPr>
            <w:rFonts w:asciiTheme="majorBidi" w:hAnsiTheme="majorBidi" w:cstheme="majorBidi"/>
          </w:rPr>
          <w:t>2</w:t>
        </w:r>
      </w:ins>
      <w:del w:id="455" w:author="Muhammad Omar Nawaz" w:date="2019-09-26T14:21:00Z">
        <w:r w:rsidR="00DC57C0" w:rsidRPr="000A3708" w:rsidDel="00CA2DE9">
          <w:rPr>
            <w:rFonts w:asciiTheme="majorBidi" w:hAnsiTheme="majorBidi" w:cstheme="majorBidi"/>
          </w:rPr>
          <w:delText>1</w:delText>
        </w:r>
      </w:del>
      <w:del w:id="456" w:author="Muhammad Omar Nawaz" w:date="2019-09-26T14:22:00Z">
        <w:r w:rsidR="00DC57C0" w:rsidRPr="000A3708" w:rsidDel="00CA2DE9">
          <w:rPr>
            <w:rFonts w:asciiTheme="majorBidi" w:hAnsiTheme="majorBidi" w:cstheme="majorBidi"/>
          </w:rPr>
          <w:delText>,</w:delText>
        </w:r>
      </w:del>
      <w:ins w:id="457" w:author="Muhammad Omar Nawaz" w:date="2019-09-26T14:21:00Z">
        <w:r w:rsidR="00CA2DE9">
          <w:rPr>
            <w:rFonts w:asciiTheme="majorBidi" w:hAnsiTheme="majorBidi" w:cstheme="majorBidi"/>
          </w:rPr>
          <w:t>900</w:t>
        </w:r>
      </w:ins>
      <w:del w:id="458" w:author="Muhammad Omar Nawaz" w:date="2019-09-26T14:21:00Z">
        <w:r w:rsidR="00DC57C0" w:rsidRPr="000A3708" w:rsidDel="00CA2DE9">
          <w:rPr>
            <w:rFonts w:asciiTheme="majorBidi" w:hAnsiTheme="majorBidi" w:cstheme="majorBidi"/>
          </w:rPr>
          <w:delText>100</w:delText>
        </w:r>
      </w:del>
      <w:r w:rsidR="00DC57C0" w:rsidRPr="000A3708">
        <w:rPr>
          <w:rFonts w:asciiTheme="majorBidi" w:hAnsiTheme="majorBidi" w:cstheme="majorBidi"/>
        </w:rPr>
        <w:t xml:space="preserve"> (2009) to </w:t>
      </w:r>
      <w:del w:id="459" w:author="Muhammad Omar Nawaz" w:date="2019-09-26T14:21:00Z">
        <w:r w:rsidR="00DC57C0" w:rsidRPr="000A3708" w:rsidDel="00CA2DE9">
          <w:rPr>
            <w:rFonts w:asciiTheme="majorBidi" w:hAnsiTheme="majorBidi" w:cstheme="majorBidi"/>
          </w:rPr>
          <w:delText>38,200</w:delText>
        </w:r>
      </w:del>
      <w:ins w:id="460" w:author="Muhammad Omar Nawaz" w:date="2019-09-26T14:21:00Z">
        <w:r w:rsidR="00CA2DE9">
          <w:rPr>
            <w:rFonts w:asciiTheme="majorBidi" w:hAnsiTheme="majorBidi" w:cstheme="majorBidi"/>
          </w:rPr>
          <w:t>54400</w:t>
        </w:r>
      </w:ins>
      <w:r w:rsidR="00DC57C0" w:rsidRPr="000A3708">
        <w:rPr>
          <w:rFonts w:asciiTheme="majorBidi" w:hAnsiTheme="majorBidi" w:cstheme="majorBidi"/>
        </w:rPr>
        <w:t xml:space="preserve"> (2015). </w:t>
      </w:r>
    </w:p>
    <w:p w14:paraId="4A64B1EE" w14:textId="325FF1B7" w:rsidR="00AB516B" w:rsidRPr="000A3708" w:rsidRDefault="00634A8B" w:rsidP="00C5531F">
      <w:pPr>
        <w:keepNext/>
        <w:spacing w:line="480" w:lineRule="auto"/>
        <w:rPr>
          <w:rFonts w:asciiTheme="majorBidi" w:hAnsiTheme="majorBidi" w:cstheme="majorBidi"/>
        </w:rPr>
      </w:pPr>
      <w:r w:rsidRPr="000A3708">
        <w:rPr>
          <w:rFonts w:asciiTheme="majorBidi" w:hAnsiTheme="majorBidi" w:cstheme="majorBidi"/>
          <w:noProof/>
        </w:rPr>
        <w:lastRenderedPageBreak/>
        <w:drawing>
          <wp:inline distT="0" distB="0" distL="0" distR="0" wp14:anchorId="0F33C90D" wp14:editId="564B6342">
            <wp:extent cx="5675326" cy="3873636"/>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a:blip r:embed="rId27">
                      <a:extLst>
                        <a:ext uri="{28A0092B-C50C-407E-A947-70E740481C1C}">
                          <a14:useLocalDpi xmlns:a14="http://schemas.microsoft.com/office/drawing/2010/main" val="0"/>
                        </a:ext>
                      </a:extLst>
                    </a:blip>
                    <a:stretch>
                      <a:fillRect/>
                    </a:stretch>
                  </pic:blipFill>
                  <pic:spPr bwMode="auto">
                    <a:xfrm>
                      <a:off x="0" y="0"/>
                      <a:ext cx="5687510" cy="3881952"/>
                    </a:xfrm>
                    <a:prstGeom prst="rect">
                      <a:avLst/>
                    </a:prstGeom>
                    <a:ln>
                      <a:noFill/>
                    </a:ln>
                    <a:extLst>
                      <a:ext uri="{53640926-AAD7-44D8-BBD7-CCE9431645EC}">
                        <a14:shadowObscured xmlns:a14="http://schemas.microsoft.com/office/drawing/2010/main"/>
                      </a:ext>
                    </a:extLst>
                  </pic:spPr>
                </pic:pic>
              </a:graphicData>
            </a:graphic>
          </wp:inline>
        </w:drawing>
      </w:r>
    </w:p>
    <w:p w14:paraId="3802A63D" w14:textId="684D07E4" w:rsidR="00AB516B" w:rsidRDefault="00AB516B" w:rsidP="0095449E">
      <w:pPr>
        <w:pStyle w:val="Caption"/>
        <w:jc w:val="center"/>
        <w:rPr>
          <w:ins w:id="461" w:author="Muhammad Omar Nawaz" w:date="2019-09-26T14:25:00Z"/>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4D159A" w:rsidRPr="002E05AF">
        <w:rPr>
          <w:rFonts w:asciiTheme="majorBidi" w:hAnsiTheme="majorBidi" w:cstheme="majorBidi"/>
          <w:b/>
          <w:bCs/>
          <w:color w:val="000000" w:themeColor="text1"/>
          <w:sz w:val="24"/>
          <w:szCs w:val="24"/>
        </w:rPr>
        <w:t>7</w:t>
      </w:r>
      <w:r w:rsidR="004D159A" w:rsidRPr="002E05AF">
        <w:rPr>
          <w:rFonts w:asciiTheme="majorBidi" w:hAnsiTheme="majorBidi" w:cstheme="majorBidi"/>
          <w:color w:val="000000" w:themeColor="text1"/>
          <w:sz w:val="24"/>
          <w:szCs w:val="24"/>
        </w:rPr>
        <w:t xml:space="preserve"> </w:t>
      </w:r>
      <w:ins w:id="462" w:author="Muhammad Omar Nawaz" w:date="2019-09-26T14:22:00Z">
        <w:r w:rsidR="00CA2DE9" w:rsidRPr="002E05AF">
          <w:rPr>
            <w:rFonts w:asciiTheme="majorBidi" w:hAnsiTheme="majorBidi" w:cstheme="majorBidi"/>
            <w:color w:val="000000" w:themeColor="text1"/>
            <w:sz w:val="24"/>
            <w:szCs w:val="24"/>
          </w:rPr>
          <w:t>Temporal trends in PM</w:t>
        </w:r>
        <w:r w:rsidR="00CA2DE9" w:rsidRPr="002E05AF">
          <w:rPr>
            <w:rFonts w:asciiTheme="majorBidi" w:hAnsiTheme="majorBidi" w:cstheme="majorBidi"/>
            <w:color w:val="000000" w:themeColor="text1"/>
            <w:sz w:val="24"/>
            <w:szCs w:val="24"/>
            <w:vertAlign w:val="subscript"/>
          </w:rPr>
          <w:t>2.5</w:t>
        </w:r>
        <w:r w:rsidR="00CA2DE9" w:rsidRPr="002E05AF">
          <w:rPr>
            <w:rFonts w:asciiTheme="majorBidi" w:hAnsiTheme="majorBidi" w:cstheme="majorBidi"/>
            <w:color w:val="000000" w:themeColor="text1"/>
            <w:sz w:val="24"/>
            <w:szCs w:val="24"/>
          </w:rPr>
          <w:t xml:space="preserve"> mortality burden (</w:t>
        </w:r>
        <w:r w:rsidR="00CA2DE9">
          <w:rPr>
            <w:rFonts w:asciiTheme="majorBidi" w:hAnsiTheme="majorBidi" w:cstheme="majorBidi"/>
            <w:color w:val="000000" w:themeColor="text1"/>
            <w:sz w:val="24"/>
            <w:szCs w:val="24"/>
          </w:rPr>
          <w:t>BME</w:t>
        </w:r>
        <w:r w:rsidR="00CA2DE9" w:rsidRPr="002E05AF">
          <w:rPr>
            <w:rFonts w:asciiTheme="majorBidi" w:hAnsiTheme="majorBidi" w:cstheme="majorBidi"/>
            <w:color w:val="000000" w:themeColor="text1"/>
            <w:sz w:val="24"/>
            <w:szCs w:val="24"/>
          </w:rPr>
          <w:t>)</w:t>
        </w:r>
      </w:ins>
      <w:del w:id="463" w:author="Muhammad Omar Nawaz" w:date="2019-09-26T14:22:00Z">
        <w:r w:rsidR="0095449E" w:rsidRPr="002E05AF" w:rsidDel="00CA2DE9">
          <w:rPr>
            <w:rFonts w:asciiTheme="majorBidi" w:hAnsiTheme="majorBidi" w:cstheme="majorBidi"/>
            <w:color w:val="000000" w:themeColor="text1"/>
            <w:sz w:val="24"/>
            <w:szCs w:val="24"/>
          </w:rPr>
          <w:delText xml:space="preserve">Temporal </w:delText>
        </w:r>
        <w:r w:rsidR="002B63DB" w:rsidRPr="002E05AF" w:rsidDel="00CA2DE9">
          <w:rPr>
            <w:rFonts w:asciiTheme="majorBidi" w:hAnsiTheme="majorBidi" w:cstheme="majorBidi"/>
            <w:color w:val="000000" w:themeColor="text1"/>
            <w:sz w:val="24"/>
            <w:szCs w:val="24"/>
          </w:rPr>
          <w:delText>t</w:delText>
        </w:r>
        <w:r w:rsidR="0095449E" w:rsidRPr="002E05AF" w:rsidDel="00CA2DE9">
          <w:rPr>
            <w:rFonts w:asciiTheme="majorBidi" w:hAnsiTheme="majorBidi" w:cstheme="majorBidi"/>
            <w:color w:val="000000" w:themeColor="text1"/>
            <w:sz w:val="24"/>
            <w:szCs w:val="24"/>
          </w:rPr>
          <w:delText>rends in O</w:delText>
        </w:r>
        <w:r w:rsidR="0095449E" w:rsidRPr="002E05AF" w:rsidDel="00CA2DE9">
          <w:rPr>
            <w:rFonts w:asciiTheme="majorBidi" w:hAnsiTheme="majorBidi" w:cstheme="majorBidi"/>
            <w:color w:val="000000" w:themeColor="text1"/>
            <w:sz w:val="24"/>
            <w:szCs w:val="24"/>
            <w:vertAlign w:val="subscript"/>
          </w:rPr>
          <w:delText>3</w:delText>
        </w:r>
        <w:r w:rsidR="0095449E" w:rsidRPr="002E05AF" w:rsidDel="00CA2DE9">
          <w:rPr>
            <w:rFonts w:asciiTheme="majorBidi" w:hAnsiTheme="majorBidi" w:cstheme="majorBidi"/>
            <w:color w:val="000000" w:themeColor="text1"/>
            <w:sz w:val="24"/>
            <w:szCs w:val="24"/>
          </w:rPr>
          <w:delText xml:space="preserve"> </w:delText>
        </w:r>
        <w:r w:rsidR="002B63DB" w:rsidRPr="002E05AF" w:rsidDel="00CA2DE9">
          <w:rPr>
            <w:rFonts w:asciiTheme="majorBidi" w:hAnsiTheme="majorBidi" w:cstheme="majorBidi"/>
            <w:color w:val="000000" w:themeColor="text1"/>
            <w:sz w:val="24"/>
            <w:szCs w:val="24"/>
          </w:rPr>
          <w:delText>m</w:delText>
        </w:r>
        <w:r w:rsidR="0095449E" w:rsidRPr="002E05AF" w:rsidDel="00CA2DE9">
          <w:rPr>
            <w:rFonts w:asciiTheme="majorBidi" w:hAnsiTheme="majorBidi" w:cstheme="majorBidi"/>
            <w:color w:val="000000" w:themeColor="text1"/>
            <w:sz w:val="24"/>
            <w:szCs w:val="24"/>
          </w:rPr>
          <w:delText xml:space="preserve">ortality </w:delText>
        </w:r>
        <w:r w:rsidR="002B63DB" w:rsidRPr="002E05AF" w:rsidDel="00CA2DE9">
          <w:rPr>
            <w:rFonts w:asciiTheme="majorBidi" w:hAnsiTheme="majorBidi" w:cstheme="majorBidi"/>
            <w:color w:val="000000" w:themeColor="text1"/>
            <w:sz w:val="24"/>
            <w:szCs w:val="24"/>
          </w:rPr>
          <w:delText>b</w:delText>
        </w:r>
        <w:r w:rsidR="0095449E" w:rsidRPr="002E05AF" w:rsidDel="00CA2DE9">
          <w:rPr>
            <w:rFonts w:asciiTheme="majorBidi" w:hAnsiTheme="majorBidi" w:cstheme="majorBidi"/>
            <w:color w:val="000000" w:themeColor="text1"/>
            <w:sz w:val="24"/>
            <w:szCs w:val="24"/>
          </w:rPr>
          <w:delText>urden (NACR)</w:delText>
        </w:r>
      </w:del>
    </w:p>
    <w:p w14:paraId="6E34AAB7" w14:textId="7586161A" w:rsidR="00CA2DE9" w:rsidRDefault="00CA2DE9" w:rsidP="00CA2DE9">
      <w:pPr>
        <w:rPr>
          <w:ins w:id="464" w:author="Muhammad Omar Nawaz" w:date="2019-09-26T14:25:00Z"/>
        </w:rPr>
      </w:pPr>
    </w:p>
    <w:p w14:paraId="22029B16" w14:textId="06E3E0F1" w:rsidR="00CA2DE9" w:rsidRPr="000A3708" w:rsidRDefault="00CA2DE9" w:rsidP="00CA2DE9">
      <w:pPr>
        <w:spacing w:line="480" w:lineRule="auto"/>
        <w:ind w:firstLine="720"/>
        <w:rPr>
          <w:ins w:id="465" w:author="Muhammad Omar Nawaz" w:date="2019-09-26T14:25:00Z"/>
          <w:rFonts w:asciiTheme="majorBidi" w:hAnsiTheme="majorBidi" w:cstheme="majorBidi"/>
        </w:rPr>
      </w:pPr>
      <w:ins w:id="466" w:author="Muhammad Omar Nawaz" w:date="2019-09-26T14:25:00Z">
        <w:r w:rsidRPr="000A3708">
          <w:rPr>
            <w:rFonts w:asciiTheme="majorBidi" w:hAnsiTheme="majorBidi" w:cstheme="majorBidi"/>
          </w:rPr>
          <w:t xml:space="preserve">When </w:t>
        </w:r>
      </w:ins>
      <w:ins w:id="467" w:author="Muhammad Omar Nawaz" w:date="2019-09-26T14:26:00Z">
        <w:r>
          <w:rPr>
            <w:rFonts w:asciiTheme="majorBidi" w:hAnsiTheme="majorBidi" w:cstheme="majorBidi"/>
          </w:rPr>
          <w:t>BME</w:t>
        </w:r>
      </w:ins>
      <w:ins w:id="468" w:author="Muhammad Omar Nawaz" w:date="2019-09-26T14:25:00Z">
        <w:r w:rsidRPr="000A3708">
          <w:rPr>
            <w:rFonts w:asciiTheme="majorBidi" w:hAnsiTheme="majorBidi" w:cstheme="majorBidi"/>
          </w:rPr>
          <w:t xml:space="preserve"> PM</w:t>
        </w:r>
        <w:r w:rsidRPr="000A3708">
          <w:rPr>
            <w:rFonts w:asciiTheme="majorBidi" w:hAnsiTheme="majorBidi" w:cstheme="majorBidi"/>
            <w:vertAlign w:val="subscript"/>
          </w:rPr>
          <w:t>2.5</w:t>
        </w:r>
        <w:r w:rsidRPr="000A3708">
          <w:rPr>
            <w:rFonts w:asciiTheme="majorBidi" w:hAnsiTheme="majorBidi" w:cstheme="majorBidi"/>
          </w:rPr>
          <w:t xml:space="preserve"> concentrations are held to </w:t>
        </w:r>
      </w:ins>
      <w:ins w:id="469" w:author="Muhammad Omar Nawaz" w:date="2019-09-26T14:26:00Z">
        <w:r>
          <w:rPr>
            <w:rFonts w:asciiTheme="majorBidi" w:hAnsiTheme="majorBidi" w:cstheme="majorBidi"/>
          </w:rPr>
          <w:t>1999</w:t>
        </w:r>
      </w:ins>
      <w:ins w:id="470" w:author="Muhammad Omar Nawaz" w:date="2019-09-26T14:25:00Z">
        <w:r w:rsidRPr="000A3708">
          <w:rPr>
            <w:rFonts w:asciiTheme="majorBidi" w:hAnsiTheme="majorBidi" w:cstheme="majorBidi"/>
          </w:rPr>
          <w:t xml:space="preserve"> levels throughout the period of </w:t>
        </w:r>
      </w:ins>
      <w:ins w:id="471" w:author="Muhammad Omar Nawaz" w:date="2019-09-26T14:26:00Z">
        <w:r>
          <w:rPr>
            <w:rFonts w:asciiTheme="majorBidi" w:hAnsiTheme="majorBidi" w:cstheme="majorBidi"/>
          </w:rPr>
          <w:t>199</w:t>
        </w:r>
      </w:ins>
      <w:ins w:id="472" w:author="Muhammad Omar Nawaz" w:date="2019-09-26T14:25:00Z">
        <w:r w:rsidRPr="000A3708">
          <w:rPr>
            <w:rFonts w:asciiTheme="majorBidi" w:hAnsiTheme="majorBidi" w:cstheme="majorBidi"/>
          </w:rPr>
          <w:t>9-201</w:t>
        </w:r>
      </w:ins>
      <w:ins w:id="473" w:author="Muhammad Omar Nawaz" w:date="2019-09-26T14:26:00Z">
        <w:r>
          <w:rPr>
            <w:rFonts w:asciiTheme="majorBidi" w:hAnsiTheme="majorBidi" w:cstheme="majorBidi"/>
          </w:rPr>
          <w:t>6</w:t>
        </w:r>
      </w:ins>
      <w:ins w:id="474" w:author="Muhammad Omar Nawaz" w:date="2019-09-26T14:25:00Z">
        <w:r w:rsidRPr="000A3708">
          <w:rPr>
            <w:rFonts w:asciiTheme="majorBidi" w:hAnsiTheme="majorBidi" w:cstheme="majorBidi"/>
          </w:rPr>
          <w:t>, in the “excluded” case, PM</w:t>
        </w:r>
        <w:r w:rsidRPr="000A3708">
          <w:rPr>
            <w:rFonts w:asciiTheme="majorBidi" w:hAnsiTheme="majorBidi" w:cstheme="majorBidi"/>
            <w:vertAlign w:val="subscript"/>
          </w:rPr>
          <w:t>2.5</w:t>
        </w:r>
        <w:r w:rsidRPr="000A3708">
          <w:rPr>
            <w:rFonts w:asciiTheme="majorBidi" w:hAnsiTheme="majorBidi" w:cstheme="majorBidi"/>
          </w:rPr>
          <w:t>-related deaths decrease 1</w:t>
        </w:r>
      </w:ins>
      <w:ins w:id="475" w:author="Muhammad Omar Nawaz" w:date="2019-09-26T14:26:00Z">
        <w:r>
          <w:rPr>
            <w:rFonts w:asciiTheme="majorBidi" w:hAnsiTheme="majorBidi" w:cstheme="majorBidi"/>
          </w:rPr>
          <w:t>8.0</w:t>
        </w:r>
      </w:ins>
      <w:ins w:id="476" w:author="Muhammad Omar Nawaz" w:date="2019-09-26T14:25:00Z">
        <w:r w:rsidRPr="000A3708">
          <w:rPr>
            <w:rFonts w:asciiTheme="majorBidi" w:hAnsiTheme="majorBidi" w:cstheme="majorBidi"/>
          </w:rPr>
          <w:t xml:space="preserve">% from </w:t>
        </w:r>
      </w:ins>
      <w:ins w:id="477" w:author="Muhammad Omar Nawaz" w:date="2019-09-26T14:27:00Z">
        <w:r>
          <w:rPr>
            <w:rFonts w:asciiTheme="majorBidi" w:hAnsiTheme="majorBidi" w:cstheme="majorBidi"/>
          </w:rPr>
          <w:t>98800</w:t>
        </w:r>
      </w:ins>
      <w:ins w:id="478" w:author="Muhammad Omar Nawaz" w:date="2019-09-26T14:25:00Z">
        <w:r w:rsidRPr="000A3708">
          <w:rPr>
            <w:rFonts w:asciiTheme="majorBidi" w:hAnsiTheme="majorBidi" w:cstheme="majorBidi"/>
          </w:rPr>
          <w:t xml:space="preserve"> (</w:t>
        </w:r>
      </w:ins>
      <w:ins w:id="479" w:author="Muhammad Omar Nawaz" w:date="2019-09-26T14:27:00Z">
        <w:r>
          <w:rPr>
            <w:rFonts w:asciiTheme="majorBidi" w:hAnsiTheme="majorBidi" w:cstheme="majorBidi"/>
          </w:rPr>
          <w:t>1999</w:t>
        </w:r>
      </w:ins>
      <w:ins w:id="480" w:author="Muhammad Omar Nawaz" w:date="2019-09-26T14:25:00Z">
        <w:r w:rsidRPr="000A3708">
          <w:rPr>
            <w:rFonts w:asciiTheme="majorBidi" w:hAnsiTheme="majorBidi" w:cstheme="majorBidi"/>
          </w:rPr>
          <w:t xml:space="preserve">) to </w:t>
        </w:r>
      </w:ins>
      <w:ins w:id="481" w:author="Muhammad Omar Nawaz" w:date="2019-09-26T14:27:00Z">
        <w:r>
          <w:rPr>
            <w:rFonts w:asciiTheme="majorBidi" w:hAnsiTheme="majorBidi" w:cstheme="majorBidi"/>
          </w:rPr>
          <w:t>81000</w:t>
        </w:r>
      </w:ins>
      <w:ins w:id="482" w:author="Muhammad Omar Nawaz" w:date="2019-09-26T14:25:00Z">
        <w:r w:rsidRPr="000A3708">
          <w:rPr>
            <w:rFonts w:asciiTheme="majorBidi" w:hAnsiTheme="majorBidi" w:cstheme="majorBidi"/>
          </w:rPr>
          <w:t xml:space="preserve"> (201</w:t>
        </w:r>
      </w:ins>
      <w:ins w:id="483" w:author="Muhammad Omar Nawaz" w:date="2019-09-26T14:27:00Z">
        <w:r>
          <w:rPr>
            <w:rFonts w:asciiTheme="majorBidi" w:hAnsiTheme="majorBidi" w:cstheme="majorBidi"/>
          </w:rPr>
          <w:t>6</w:t>
        </w:r>
      </w:ins>
      <w:ins w:id="484" w:author="Muhammad Omar Nawaz" w:date="2019-09-26T14:25:00Z">
        <w:r w:rsidRPr="000A3708">
          <w:rPr>
            <w:rFonts w:asciiTheme="majorBidi" w:hAnsiTheme="majorBidi" w:cstheme="majorBidi"/>
          </w:rPr>
          <w:t>), driven by decreased baseline mortality.  For the year 201</w:t>
        </w:r>
      </w:ins>
      <w:ins w:id="485" w:author="Muhammad Omar Nawaz" w:date="2019-09-26T14:27:00Z">
        <w:r>
          <w:rPr>
            <w:rFonts w:asciiTheme="majorBidi" w:hAnsiTheme="majorBidi" w:cstheme="majorBidi"/>
          </w:rPr>
          <w:t>6</w:t>
        </w:r>
      </w:ins>
      <w:ins w:id="486" w:author="Muhammad Omar Nawaz" w:date="2019-09-26T14:25:00Z">
        <w:r w:rsidRPr="000A3708">
          <w:rPr>
            <w:rFonts w:asciiTheme="majorBidi" w:hAnsiTheme="majorBidi" w:cstheme="majorBidi"/>
          </w:rPr>
          <w:t>, PM</w:t>
        </w:r>
        <w:r w:rsidRPr="000A3708">
          <w:rPr>
            <w:rFonts w:asciiTheme="majorBidi" w:hAnsiTheme="majorBidi" w:cstheme="majorBidi"/>
            <w:vertAlign w:val="subscript"/>
          </w:rPr>
          <w:t xml:space="preserve">2.5 </w:t>
        </w:r>
        <w:r w:rsidRPr="000A3708">
          <w:rPr>
            <w:rFonts w:asciiTheme="majorBidi" w:hAnsiTheme="majorBidi" w:cstheme="majorBidi"/>
          </w:rPr>
          <w:t xml:space="preserve">reductions resulted in </w:t>
        </w:r>
      </w:ins>
      <w:ins w:id="487" w:author="Muhammad Omar Nawaz" w:date="2019-09-26T14:28:00Z">
        <w:r>
          <w:rPr>
            <w:rFonts w:asciiTheme="majorBidi" w:hAnsiTheme="majorBidi" w:cstheme="majorBidi"/>
          </w:rPr>
          <w:t>32000</w:t>
        </w:r>
      </w:ins>
      <w:ins w:id="488" w:author="Muhammad Omar Nawaz" w:date="2019-09-26T14:25:00Z">
        <w:r w:rsidRPr="000A3708">
          <w:rPr>
            <w:rFonts w:asciiTheme="majorBidi" w:hAnsiTheme="majorBidi" w:cstheme="majorBidi"/>
          </w:rPr>
          <w:t xml:space="preserve"> fewer PM</w:t>
        </w:r>
        <w:r w:rsidRPr="000A3708">
          <w:rPr>
            <w:rFonts w:asciiTheme="majorBidi" w:hAnsiTheme="majorBidi" w:cstheme="majorBidi"/>
            <w:vertAlign w:val="subscript"/>
          </w:rPr>
          <w:t>2.5</w:t>
        </w:r>
        <w:r w:rsidRPr="000A3708">
          <w:rPr>
            <w:rFonts w:asciiTheme="majorBidi" w:hAnsiTheme="majorBidi" w:cstheme="majorBidi"/>
          </w:rPr>
          <w:t xml:space="preserve"> related deaths (</w:t>
        </w:r>
      </w:ins>
      <w:ins w:id="489" w:author="Muhammad Omar Nawaz" w:date="2019-09-26T14:28:00Z">
        <w:r>
          <w:rPr>
            <w:rFonts w:asciiTheme="majorBidi" w:hAnsiTheme="majorBidi" w:cstheme="majorBidi"/>
          </w:rPr>
          <w:t>81000</w:t>
        </w:r>
      </w:ins>
      <w:ins w:id="490" w:author="Muhammad Omar Nawaz" w:date="2019-09-26T14:25:00Z">
        <w:r w:rsidRPr="000A3708">
          <w:rPr>
            <w:rFonts w:asciiTheme="majorBidi" w:hAnsiTheme="majorBidi" w:cstheme="majorBidi"/>
          </w:rPr>
          <w:t xml:space="preserve"> minus </w:t>
        </w:r>
      </w:ins>
      <w:ins w:id="491" w:author="Muhammad Omar Nawaz" w:date="2019-09-26T14:28:00Z">
        <w:r>
          <w:rPr>
            <w:rFonts w:asciiTheme="majorBidi" w:hAnsiTheme="majorBidi" w:cstheme="majorBidi"/>
          </w:rPr>
          <w:t>49000</w:t>
        </w:r>
      </w:ins>
      <w:ins w:id="492" w:author="Muhammad Omar Nawaz" w:date="2019-09-26T14:25:00Z">
        <w:r w:rsidRPr="000A3708">
          <w:rPr>
            <w:rFonts w:asciiTheme="majorBidi" w:hAnsiTheme="majorBidi" w:cstheme="majorBidi"/>
          </w:rPr>
          <w:t xml:space="preserve">) relative to the “excluded” case. When baseline mortality rates and population are held to </w:t>
        </w:r>
      </w:ins>
      <w:ins w:id="493" w:author="Muhammad Omar Nawaz" w:date="2019-09-26T14:28:00Z">
        <w:r w:rsidR="005947B3">
          <w:rPr>
            <w:rFonts w:asciiTheme="majorBidi" w:hAnsiTheme="majorBidi" w:cstheme="majorBidi"/>
          </w:rPr>
          <w:t>1999</w:t>
        </w:r>
      </w:ins>
      <w:ins w:id="494" w:author="Muhammad Omar Nawaz" w:date="2019-09-26T14:25:00Z">
        <w:r w:rsidRPr="000A3708">
          <w:rPr>
            <w:rFonts w:asciiTheme="majorBidi" w:hAnsiTheme="majorBidi" w:cstheme="majorBidi"/>
          </w:rPr>
          <w:t xml:space="preserve"> amounts in the “only” case, we see a decrease of </w:t>
        </w:r>
      </w:ins>
      <w:ins w:id="495" w:author="Muhammad Omar Nawaz" w:date="2019-09-26T14:28:00Z">
        <w:r w:rsidR="005947B3">
          <w:rPr>
            <w:rFonts w:asciiTheme="majorBidi" w:hAnsiTheme="majorBidi" w:cstheme="majorBidi"/>
          </w:rPr>
          <w:t>38</w:t>
        </w:r>
      </w:ins>
      <w:ins w:id="496" w:author="Muhammad Omar Nawaz" w:date="2019-09-26T14:25:00Z">
        <w:r>
          <w:rPr>
            <w:rFonts w:asciiTheme="majorBidi" w:hAnsiTheme="majorBidi" w:cstheme="majorBidi"/>
          </w:rPr>
          <w:t>.</w:t>
        </w:r>
      </w:ins>
      <w:ins w:id="497" w:author="Muhammad Omar Nawaz" w:date="2019-09-26T14:28:00Z">
        <w:r w:rsidR="005947B3">
          <w:rPr>
            <w:rFonts w:asciiTheme="majorBidi" w:hAnsiTheme="majorBidi" w:cstheme="majorBidi"/>
          </w:rPr>
          <w:t>0</w:t>
        </w:r>
      </w:ins>
      <w:ins w:id="498" w:author="Muhammad Omar Nawaz" w:date="2019-09-26T14:25:00Z">
        <w:r w:rsidRPr="000A3708">
          <w:rPr>
            <w:rFonts w:asciiTheme="majorBidi" w:hAnsiTheme="majorBidi" w:cstheme="majorBidi"/>
          </w:rPr>
          <w:t xml:space="preserve">% from </w:t>
        </w:r>
      </w:ins>
      <w:ins w:id="499" w:author="Muhammad Omar Nawaz" w:date="2019-09-26T14:29:00Z">
        <w:r w:rsidR="005947B3">
          <w:rPr>
            <w:rFonts w:asciiTheme="majorBidi" w:hAnsiTheme="majorBidi" w:cstheme="majorBidi"/>
          </w:rPr>
          <w:t>95000</w:t>
        </w:r>
      </w:ins>
      <w:ins w:id="500" w:author="Muhammad Omar Nawaz" w:date="2019-09-26T14:25:00Z">
        <w:r w:rsidRPr="000A3708">
          <w:rPr>
            <w:rFonts w:asciiTheme="majorBidi" w:hAnsiTheme="majorBidi" w:cstheme="majorBidi"/>
          </w:rPr>
          <w:t xml:space="preserve"> (</w:t>
        </w:r>
      </w:ins>
      <w:ins w:id="501" w:author="Muhammad Omar Nawaz" w:date="2019-09-26T14:29:00Z">
        <w:r w:rsidR="005947B3">
          <w:rPr>
            <w:rFonts w:asciiTheme="majorBidi" w:hAnsiTheme="majorBidi" w:cstheme="majorBidi"/>
          </w:rPr>
          <w:t>1999</w:t>
        </w:r>
      </w:ins>
      <w:ins w:id="502" w:author="Muhammad Omar Nawaz" w:date="2019-09-26T14:25:00Z">
        <w:r w:rsidRPr="000A3708">
          <w:rPr>
            <w:rFonts w:asciiTheme="majorBidi" w:hAnsiTheme="majorBidi" w:cstheme="majorBidi"/>
          </w:rPr>
          <w:t xml:space="preserve">) to </w:t>
        </w:r>
      </w:ins>
      <w:ins w:id="503" w:author="Muhammad Omar Nawaz" w:date="2019-09-26T14:29:00Z">
        <w:r w:rsidR="005947B3">
          <w:rPr>
            <w:rFonts w:asciiTheme="majorBidi" w:hAnsiTheme="majorBidi" w:cstheme="majorBidi"/>
          </w:rPr>
          <w:t>59000</w:t>
        </w:r>
      </w:ins>
      <w:ins w:id="504" w:author="Muhammad Omar Nawaz" w:date="2019-09-26T14:25:00Z">
        <w:r w:rsidRPr="000A3708">
          <w:rPr>
            <w:rFonts w:asciiTheme="majorBidi" w:hAnsiTheme="majorBidi" w:cstheme="majorBidi"/>
          </w:rPr>
          <w:t xml:space="preserve"> (201</w:t>
        </w:r>
      </w:ins>
      <w:ins w:id="505" w:author="Muhammad Omar Nawaz" w:date="2019-09-26T14:29:00Z">
        <w:r w:rsidR="005947B3">
          <w:rPr>
            <w:rFonts w:asciiTheme="majorBidi" w:hAnsiTheme="majorBidi" w:cstheme="majorBidi"/>
          </w:rPr>
          <w:t>6</w:t>
        </w:r>
      </w:ins>
      <w:bookmarkStart w:id="506" w:name="_GoBack"/>
      <w:bookmarkEnd w:id="506"/>
      <w:ins w:id="507" w:author="Muhammad Omar Nawaz" w:date="2019-09-26T14:25:00Z">
        <w:r w:rsidRPr="000A3708">
          <w:rPr>
            <w:rFonts w:asciiTheme="majorBidi" w:hAnsiTheme="majorBidi" w:cstheme="majorBidi"/>
          </w:rPr>
          <w:t xml:space="preserve">). </w:t>
        </w:r>
      </w:ins>
    </w:p>
    <w:p w14:paraId="340AEBBE" w14:textId="77777777" w:rsidR="00CA2DE9" w:rsidRPr="00CA2DE9" w:rsidRDefault="00CA2DE9" w:rsidP="00CA2DE9">
      <w:pPr>
        <w:rPr>
          <w:ins w:id="508" w:author="Muhammad Omar Nawaz" w:date="2019-09-26T14:22:00Z"/>
          <w:rPrChange w:id="509" w:author="Muhammad Omar Nawaz" w:date="2019-09-26T14:25:00Z">
            <w:rPr>
              <w:ins w:id="510" w:author="Muhammad Omar Nawaz" w:date="2019-09-26T14:22:00Z"/>
              <w:rFonts w:asciiTheme="majorBidi" w:hAnsiTheme="majorBidi" w:cstheme="majorBidi"/>
              <w:color w:val="000000" w:themeColor="text1"/>
              <w:sz w:val="24"/>
              <w:szCs w:val="24"/>
            </w:rPr>
          </w:rPrChange>
        </w:rPr>
        <w:pPrChange w:id="511" w:author="Muhammad Omar Nawaz" w:date="2019-09-26T14:25:00Z">
          <w:pPr>
            <w:pStyle w:val="Caption"/>
            <w:jc w:val="center"/>
          </w:pPr>
        </w:pPrChange>
      </w:pPr>
    </w:p>
    <w:p w14:paraId="2D798FB8" w14:textId="2B8B5E8F" w:rsidR="00CA2DE9" w:rsidRDefault="00CA2DE9" w:rsidP="00CA2DE9">
      <w:pPr>
        <w:rPr>
          <w:ins w:id="512" w:author="Muhammad Omar Nawaz" w:date="2019-09-26T14:22:00Z"/>
        </w:rPr>
      </w:pPr>
    </w:p>
    <w:p w14:paraId="4457ABEB" w14:textId="77777777" w:rsidR="00CA2DE9" w:rsidRPr="000A3708" w:rsidRDefault="00CA2DE9" w:rsidP="00CA2DE9">
      <w:pPr>
        <w:keepNext/>
        <w:spacing w:line="480" w:lineRule="auto"/>
        <w:rPr>
          <w:ins w:id="513" w:author="Muhammad Omar Nawaz" w:date="2019-09-26T14:22:00Z"/>
          <w:rFonts w:asciiTheme="majorBidi" w:hAnsiTheme="majorBidi" w:cstheme="majorBidi"/>
        </w:rPr>
      </w:pPr>
      <w:ins w:id="514" w:author="Muhammad Omar Nawaz" w:date="2019-09-26T14:22:00Z">
        <w:r w:rsidRPr="000A3708">
          <w:rPr>
            <w:rFonts w:asciiTheme="majorBidi" w:hAnsiTheme="majorBidi" w:cstheme="majorBidi"/>
            <w:noProof/>
          </w:rPr>
          <w:lastRenderedPageBreak/>
          <w:drawing>
            <wp:inline distT="0" distB="0" distL="0" distR="0" wp14:anchorId="12903709" wp14:editId="419C226C">
              <wp:extent cx="5580400" cy="320294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CROzone.png"/>
                      <pic:cNvPicPr/>
                    </pic:nvPicPr>
                    <pic:blipFill rotWithShape="1">
                      <a:blip r:embed="rId28">
                        <a:extLst>
                          <a:ext uri="{28A0092B-C50C-407E-A947-70E740481C1C}">
                            <a14:useLocalDpi xmlns:a14="http://schemas.microsoft.com/office/drawing/2010/main" val="0"/>
                          </a:ext>
                        </a:extLst>
                      </a:blip>
                      <a:srcRect l="6812" t="4585" r="7016"/>
                      <a:stretch/>
                    </pic:blipFill>
                    <pic:spPr bwMode="auto">
                      <a:xfrm>
                        <a:off x="0" y="0"/>
                        <a:ext cx="5595816" cy="3211788"/>
                      </a:xfrm>
                      <a:prstGeom prst="rect">
                        <a:avLst/>
                      </a:prstGeom>
                      <a:ln>
                        <a:noFill/>
                      </a:ln>
                      <a:extLst>
                        <a:ext uri="{53640926-AAD7-44D8-BBD7-CCE9431645EC}">
                          <a14:shadowObscured xmlns:a14="http://schemas.microsoft.com/office/drawing/2010/main"/>
                        </a:ext>
                      </a:extLst>
                    </pic:spPr>
                  </pic:pic>
                </a:graphicData>
              </a:graphic>
            </wp:inline>
          </w:drawing>
        </w:r>
      </w:ins>
    </w:p>
    <w:p w14:paraId="726B1EF9" w14:textId="77777777" w:rsidR="00CA2DE9" w:rsidRPr="002E05AF" w:rsidRDefault="00CA2DE9" w:rsidP="00CA2DE9">
      <w:pPr>
        <w:pStyle w:val="Caption"/>
        <w:jc w:val="center"/>
        <w:rPr>
          <w:ins w:id="515" w:author="Muhammad Omar Nawaz" w:date="2019-09-26T14:22:00Z"/>
          <w:rFonts w:asciiTheme="majorBidi" w:hAnsiTheme="majorBidi" w:cstheme="majorBidi"/>
          <w:color w:val="000000" w:themeColor="text1"/>
          <w:sz w:val="24"/>
          <w:szCs w:val="24"/>
        </w:rPr>
      </w:pPr>
      <w:ins w:id="516" w:author="Muhammad Omar Nawaz" w:date="2019-09-26T14:22:00Z">
        <w:r w:rsidRPr="002E05AF">
          <w:rPr>
            <w:rFonts w:asciiTheme="majorBidi" w:hAnsiTheme="majorBidi" w:cstheme="majorBidi"/>
            <w:b/>
            <w:bCs/>
            <w:color w:val="000000" w:themeColor="text1"/>
            <w:sz w:val="24"/>
            <w:szCs w:val="24"/>
          </w:rPr>
          <w:t>Figure 7</w:t>
        </w:r>
        <w:r w:rsidRPr="002E05AF">
          <w:rPr>
            <w:rFonts w:asciiTheme="majorBidi" w:hAnsiTheme="majorBidi" w:cstheme="majorBidi"/>
            <w:color w:val="000000" w:themeColor="text1"/>
            <w:sz w:val="24"/>
            <w:szCs w:val="24"/>
          </w:rPr>
          <w:t xml:space="preserve"> Temporal trends in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mortality burden (NACR)</w:t>
        </w:r>
      </w:ins>
    </w:p>
    <w:p w14:paraId="1CB77030" w14:textId="77777777" w:rsidR="00CA2DE9" w:rsidRPr="00CA2DE9" w:rsidRDefault="00CA2DE9" w:rsidP="00CA2DE9">
      <w:pPr>
        <w:rPr>
          <w:rPrChange w:id="517" w:author="Muhammad Omar Nawaz" w:date="2019-09-26T14:22:00Z">
            <w:rPr>
              <w:rFonts w:asciiTheme="majorBidi" w:hAnsiTheme="majorBidi" w:cstheme="majorBidi"/>
              <w:color w:val="000000" w:themeColor="text1"/>
              <w:sz w:val="24"/>
              <w:szCs w:val="24"/>
            </w:rPr>
          </w:rPrChange>
        </w:rPr>
        <w:pPrChange w:id="518" w:author="Muhammad Omar Nawaz" w:date="2019-09-26T14:22:00Z">
          <w:pPr>
            <w:pStyle w:val="Caption"/>
            <w:jc w:val="center"/>
          </w:pPr>
        </w:pPrChange>
      </w:pPr>
    </w:p>
    <w:p w14:paraId="28E5F4C4" w14:textId="3AAB287E" w:rsidR="004F2AC5" w:rsidRPr="000A3708" w:rsidRDefault="004F2AC5" w:rsidP="00A17ED5">
      <w:pPr>
        <w:spacing w:line="480" w:lineRule="auto"/>
        <w:ind w:firstLine="720"/>
        <w:rPr>
          <w:rFonts w:asciiTheme="majorBidi" w:hAnsiTheme="majorBidi" w:cstheme="majorBidi"/>
        </w:rPr>
      </w:pPr>
      <w:r w:rsidRPr="000A3708">
        <w:rPr>
          <w:rFonts w:asciiTheme="majorBidi" w:hAnsiTheme="majorBidi" w:cstheme="majorBidi"/>
        </w:rPr>
        <w:t>For</w:t>
      </w:r>
      <w:r w:rsidR="00DC57C0" w:rsidRPr="000A3708">
        <w:rPr>
          <w:rFonts w:asciiTheme="majorBidi" w:hAnsiTheme="majorBidi" w:cstheme="majorBidi"/>
        </w:rPr>
        <w:t xml:space="preserve"> NACR O</w:t>
      </w:r>
      <w:r w:rsidR="00DC57C0" w:rsidRPr="000A3708">
        <w:rPr>
          <w:rFonts w:asciiTheme="majorBidi" w:hAnsiTheme="majorBidi" w:cstheme="majorBidi"/>
          <w:vertAlign w:val="subscript"/>
        </w:rPr>
        <w:t>3</w:t>
      </w:r>
      <w:r w:rsidR="00DC57C0" w:rsidRPr="000A3708">
        <w:rPr>
          <w:rFonts w:asciiTheme="majorBidi" w:hAnsiTheme="majorBidi" w:cstheme="majorBidi"/>
        </w:rPr>
        <w:t xml:space="preserve"> </w:t>
      </w:r>
      <w:r w:rsidR="0020652A" w:rsidRPr="000A3708">
        <w:rPr>
          <w:rFonts w:asciiTheme="majorBidi" w:hAnsiTheme="majorBidi" w:cstheme="majorBidi"/>
        </w:rPr>
        <w:t>(Figure 7)</w:t>
      </w:r>
      <w:r w:rsidR="007C7DCB" w:rsidRPr="000A3708">
        <w:rPr>
          <w:rFonts w:asciiTheme="majorBidi" w:hAnsiTheme="majorBidi" w:cstheme="majorBidi"/>
        </w:rPr>
        <w:t>,</w:t>
      </w:r>
      <w:r w:rsidR="0020652A" w:rsidRPr="000A3708">
        <w:rPr>
          <w:rFonts w:asciiTheme="majorBidi" w:hAnsiTheme="majorBidi" w:cstheme="majorBidi"/>
        </w:rPr>
        <w:t xml:space="preserve"> </w:t>
      </w:r>
      <w:r w:rsidR="00DC57C0" w:rsidRPr="000A3708">
        <w:rPr>
          <w:rFonts w:asciiTheme="majorBidi" w:hAnsiTheme="majorBidi" w:cstheme="majorBidi"/>
        </w:rPr>
        <w:t>we</w:t>
      </w:r>
      <w:r w:rsidRPr="000A3708">
        <w:rPr>
          <w:rFonts w:asciiTheme="majorBidi" w:hAnsiTheme="majorBidi" w:cstheme="majorBidi"/>
        </w:rPr>
        <w:t xml:space="preserve"> again</w:t>
      </w:r>
      <w:r w:rsidR="00DC57C0" w:rsidRPr="000A3708">
        <w:rPr>
          <w:rFonts w:asciiTheme="majorBidi" w:hAnsiTheme="majorBidi" w:cstheme="majorBidi"/>
        </w:rPr>
        <w:t xml:space="preserve"> see that </w:t>
      </w:r>
      <w:r w:rsidRPr="000A3708">
        <w:rPr>
          <w:rFonts w:asciiTheme="majorBidi" w:hAnsiTheme="majorBidi" w:cstheme="majorBidi"/>
        </w:rPr>
        <w:t xml:space="preserve">both the </w:t>
      </w:r>
      <w:r w:rsidR="007C7DCB" w:rsidRPr="000A3708">
        <w:rPr>
          <w:rFonts w:asciiTheme="majorBidi" w:hAnsiTheme="majorBidi" w:cstheme="majorBidi"/>
        </w:rPr>
        <w:t xml:space="preserve">level </w:t>
      </w:r>
      <w:r w:rsidRPr="000A3708">
        <w:rPr>
          <w:rFonts w:asciiTheme="majorBidi" w:hAnsiTheme="majorBidi" w:cstheme="majorBidi"/>
        </w:rPr>
        <w:t>and variability of the “base” case mortality matches closely with the “only” case</w:t>
      </w:r>
      <w:r w:rsidR="00A17ED5" w:rsidRPr="000A3708">
        <w:rPr>
          <w:rFonts w:asciiTheme="majorBidi" w:hAnsiTheme="majorBidi" w:cstheme="majorBidi"/>
        </w:rPr>
        <w:t>.</w:t>
      </w:r>
      <w:r w:rsidRPr="000A3708">
        <w:rPr>
          <w:rFonts w:asciiTheme="majorBidi" w:hAnsiTheme="majorBidi" w:cstheme="majorBidi"/>
        </w:rPr>
        <w:t xml:space="preserve"> </w:t>
      </w:r>
      <w:r w:rsidR="00A17ED5" w:rsidRPr="000A3708">
        <w:rPr>
          <w:rFonts w:asciiTheme="majorBidi" w:hAnsiTheme="majorBidi" w:cstheme="majorBidi"/>
        </w:rPr>
        <w:t xml:space="preserve">This indicates </w:t>
      </w:r>
      <w:r w:rsidRPr="000A3708">
        <w:rPr>
          <w:rFonts w:asciiTheme="majorBidi" w:hAnsiTheme="majorBidi" w:cstheme="majorBidi"/>
        </w:rPr>
        <w:t xml:space="preserve">that </w:t>
      </w:r>
      <w:r w:rsidR="00A17ED5" w:rsidRPr="000A3708">
        <w:rPr>
          <w:rFonts w:asciiTheme="majorBidi" w:hAnsiTheme="majorBidi" w:cstheme="majorBidi"/>
        </w:rPr>
        <w:t>for both O</w:t>
      </w:r>
      <w:r w:rsidR="00A17ED5" w:rsidRPr="000A3708">
        <w:rPr>
          <w:rFonts w:asciiTheme="majorBidi" w:hAnsiTheme="majorBidi" w:cstheme="majorBidi"/>
          <w:vertAlign w:val="subscript"/>
        </w:rPr>
        <w:t>3</w:t>
      </w:r>
      <w:r w:rsidR="00A17ED5" w:rsidRPr="000A3708">
        <w:rPr>
          <w:rFonts w:asciiTheme="majorBidi" w:hAnsiTheme="majorBidi" w:cstheme="majorBidi"/>
        </w:rPr>
        <w:t xml:space="preserve"> and PM</w:t>
      </w:r>
      <w:r w:rsidR="00A17ED5" w:rsidRPr="000A3708">
        <w:rPr>
          <w:rFonts w:asciiTheme="majorBidi" w:hAnsiTheme="majorBidi" w:cstheme="majorBidi"/>
          <w:vertAlign w:val="subscript"/>
        </w:rPr>
        <w:t>2.5</w:t>
      </w:r>
      <w:r w:rsidR="00A17ED5" w:rsidRPr="000A3708">
        <w:rPr>
          <w:rFonts w:asciiTheme="majorBidi" w:hAnsiTheme="majorBidi" w:cstheme="majorBidi"/>
        </w:rPr>
        <w:t xml:space="preserve"> and for both SAT and NACR,</w:t>
      </w:r>
      <w:r w:rsidRPr="000A3708">
        <w:rPr>
          <w:rFonts w:asciiTheme="majorBidi" w:hAnsiTheme="majorBidi" w:cstheme="majorBidi"/>
        </w:rPr>
        <w:t xml:space="preserve"> changing concentration appears to be the greatest factor </w:t>
      </w:r>
      <w:r w:rsidR="00F40D17" w:rsidRPr="000A3708">
        <w:rPr>
          <w:rFonts w:asciiTheme="majorBidi" w:hAnsiTheme="majorBidi" w:cstheme="majorBidi"/>
        </w:rPr>
        <w:t xml:space="preserve">influencing </w:t>
      </w:r>
      <w:r w:rsidRPr="000A3708">
        <w:rPr>
          <w:rFonts w:asciiTheme="majorBidi" w:hAnsiTheme="majorBidi" w:cstheme="majorBidi"/>
        </w:rPr>
        <w:t>estimated mortality.</w:t>
      </w:r>
    </w:p>
    <w:p w14:paraId="67E39A79" w14:textId="2C079295" w:rsidR="004F2AC5" w:rsidRPr="000A3708" w:rsidRDefault="004F2AC5" w:rsidP="004F2AC5">
      <w:pPr>
        <w:spacing w:line="480" w:lineRule="auto"/>
        <w:ind w:firstLine="720"/>
        <w:rPr>
          <w:rFonts w:asciiTheme="majorBidi" w:hAnsiTheme="majorBidi" w:cstheme="majorBidi"/>
        </w:rPr>
      </w:pPr>
      <w:r w:rsidRPr="000A3708">
        <w:rPr>
          <w:rFonts w:asciiTheme="majorBidi" w:hAnsiTheme="majorBidi" w:cstheme="majorBidi"/>
        </w:rPr>
        <w:t>For NACR O</w:t>
      </w:r>
      <w:r w:rsidRPr="000A3708">
        <w:rPr>
          <w:rFonts w:asciiTheme="majorBidi" w:hAnsiTheme="majorBidi" w:cstheme="majorBidi"/>
          <w:vertAlign w:val="subscript"/>
        </w:rPr>
        <w:t>3</w:t>
      </w:r>
      <w:r w:rsidRPr="000A3708">
        <w:rPr>
          <w:rFonts w:asciiTheme="majorBidi" w:hAnsiTheme="majorBidi" w:cstheme="majorBidi"/>
        </w:rPr>
        <w:t>,</w:t>
      </w:r>
      <w:r w:rsidR="00DC57C0" w:rsidRPr="000A3708">
        <w:rPr>
          <w:rFonts w:asciiTheme="majorBidi" w:hAnsiTheme="majorBidi" w:cstheme="majorBidi"/>
        </w:rPr>
        <w:t xml:space="preserve"> </w:t>
      </w:r>
      <w:r w:rsidRPr="000A3708">
        <w:rPr>
          <w:rFonts w:asciiTheme="majorBidi" w:hAnsiTheme="majorBidi" w:cstheme="majorBidi"/>
        </w:rPr>
        <w:t xml:space="preserve">in the “excluded” case </w:t>
      </w:r>
      <w:r w:rsidR="00DC57C0" w:rsidRPr="000A3708">
        <w:rPr>
          <w:rFonts w:asciiTheme="majorBidi" w:hAnsiTheme="majorBidi" w:cstheme="majorBidi"/>
        </w:rPr>
        <w:t>deaths increase by 17.5% from 10,100 (2009) to 11,800 (2015), driven by</w:t>
      </w:r>
      <w:r w:rsidRPr="000A3708">
        <w:rPr>
          <w:rFonts w:asciiTheme="majorBidi" w:hAnsiTheme="majorBidi" w:cstheme="majorBidi"/>
        </w:rPr>
        <w:t xml:space="preserve"> a combination of</w:t>
      </w:r>
      <w:r w:rsidR="00DC57C0" w:rsidRPr="000A3708">
        <w:rPr>
          <w:rFonts w:asciiTheme="majorBidi" w:hAnsiTheme="majorBidi" w:cstheme="majorBidi"/>
        </w:rPr>
        <w:t xml:space="preserve"> </w:t>
      </w:r>
      <w:r w:rsidRPr="000A3708">
        <w:rPr>
          <w:rFonts w:asciiTheme="majorBidi" w:hAnsiTheme="majorBidi" w:cstheme="majorBidi"/>
        </w:rPr>
        <w:t xml:space="preserve">increasing </w:t>
      </w:r>
      <w:r w:rsidR="00DC57C0" w:rsidRPr="000A3708">
        <w:rPr>
          <w:rFonts w:asciiTheme="majorBidi" w:hAnsiTheme="majorBidi" w:cstheme="majorBidi"/>
        </w:rPr>
        <w:t>baseline mortality</w:t>
      </w:r>
      <w:r w:rsidRPr="000A3708">
        <w:rPr>
          <w:rFonts w:asciiTheme="majorBidi" w:hAnsiTheme="majorBidi" w:cstheme="majorBidi"/>
        </w:rPr>
        <w:t xml:space="preserve"> rates and population</w:t>
      </w:r>
      <w:r w:rsidR="00DC57C0" w:rsidRPr="000A3708">
        <w:rPr>
          <w:rFonts w:asciiTheme="majorBidi" w:hAnsiTheme="majorBidi" w:cstheme="majorBidi"/>
        </w:rPr>
        <w:t>. In 2015 O</w:t>
      </w:r>
      <w:r w:rsidR="00DC57C0" w:rsidRPr="000A3708">
        <w:rPr>
          <w:rFonts w:asciiTheme="majorBidi" w:hAnsiTheme="majorBidi" w:cstheme="majorBidi"/>
          <w:vertAlign w:val="subscript"/>
        </w:rPr>
        <w:t>3</w:t>
      </w:r>
      <w:r w:rsidR="00AC4E9B" w:rsidRPr="000A3708">
        <w:rPr>
          <w:rFonts w:asciiTheme="majorBidi" w:hAnsiTheme="majorBidi" w:cstheme="majorBidi"/>
        </w:rPr>
        <w:t xml:space="preserve">-related </w:t>
      </w:r>
      <w:r w:rsidRPr="000A3708">
        <w:rPr>
          <w:rFonts w:asciiTheme="majorBidi" w:hAnsiTheme="majorBidi" w:cstheme="majorBidi"/>
        </w:rPr>
        <w:t>deaths</w:t>
      </w:r>
      <w:r w:rsidR="00DC57C0" w:rsidRPr="000A3708">
        <w:rPr>
          <w:rFonts w:asciiTheme="majorBidi" w:hAnsiTheme="majorBidi" w:cstheme="majorBidi"/>
        </w:rPr>
        <w:t xml:space="preserve"> </w:t>
      </w:r>
      <w:r w:rsidR="00AC4E9B" w:rsidRPr="000A3708">
        <w:rPr>
          <w:rFonts w:asciiTheme="majorBidi" w:hAnsiTheme="majorBidi" w:cstheme="majorBidi"/>
        </w:rPr>
        <w:t xml:space="preserve">decreased </w:t>
      </w:r>
      <w:r w:rsidR="00DC57C0" w:rsidRPr="000A3708">
        <w:rPr>
          <w:rFonts w:asciiTheme="majorBidi" w:hAnsiTheme="majorBidi" w:cstheme="majorBidi"/>
        </w:rPr>
        <w:t>considerably</w:t>
      </w:r>
      <w:r w:rsidR="007C7DCB" w:rsidRPr="000A3708">
        <w:rPr>
          <w:rFonts w:asciiTheme="majorBidi" w:hAnsiTheme="majorBidi" w:cstheme="majorBidi"/>
        </w:rPr>
        <w:t>,</w:t>
      </w:r>
      <w:r w:rsidR="00DC57C0" w:rsidRPr="000A3708">
        <w:rPr>
          <w:rFonts w:asciiTheme="majorBidi" w:hAnsiTheme="majorBidi" w:cstheme="majorBidi"/>
        </w:rPr>
        <w:t xml:space="preserve"> preventing 2000 extra deaths when comparing the “base” case to the “excluded” case. </w:t>
      </w:r>
      <w:proofErr w:type="gramStart"/>
      <w:r w:rsidR="00DC57C0" w:rsidRPr="000A3708">
        <w:rPr>
          <w:rFonts w:asciiTheme="majorBidi" w:hAnsiTheme="majorBidi" w:cstheme="majorBidi"/>
        </w:rPr>
        <w:t>Additionally</w:t>
      </w:r>
      <w:proofErr w:type="gramEnd"/>
      <w:r w:rsidR="00DC57C0" w:rsidRPr="000A3708">
        <w:rPr>
          <w:rFonts w:asciiTheme="majorBidi" w:hAnsiTheme="majorBidi" w:cstheme="majorBidi"/>
        </w:rPr>
        <w:t xml:space="preserve"> when baseline mortality rates and population </w:t>
      </w:r>
      <w:r w:rsidRPr="000A3708">
        <w:rPr>
          <w:rFonts w:asciiTheme="majorBidi" w:hAnsiTheme="majorBidi" w:cstheme="majorBidi"/>
        </w:rPr>
        <w:t xml:space="preserve">were </w:t>
      </w:r>
      <w:r w:rsidR="00DC57C0" w:rsidRPr="000A3708">
        <w:rPr>
          <w:rFonts w:asciiTheme="majorBidi" w:hAnsiTheme="majorBidi" w:cstheme="majorBidi"/>
        </w:rPr>
        <w:t>held to 2009 amounts</w:t>
      </w:r>
      <w:r w:rsidRPr="000A3708">
        <w:rPr>
          <w:rFonts w:asciiTheme="majorBidi" w:hAnsiTheme="majorBidi" w:cstheme="majorBidi"/>
        </w:rPr>
        <w:t xml:space="preserve"> in the “only” case</w:t>
      </w:r>
      <w:r w:rsidR="00DC57C0" w:rsidRPr="000A3708">
        <w:rPr>
          <w:rFonts w:asciiTheme="majorBidi" w:hAnsiTheme="majorBidi" w:cstheme="majorBidi"/>
        </w:rPr>
        <w:t xml:space="preserve">, we see a decrease of 16.9% from 10,100 (2009) to 8,300 (2015). </w:t>
      </w:r>
    </w:p>
    <w:p w14:paraId="3BF5C2A2" w14:textId="016098F0" w:rsidR="00DC57C0" w:rsidRPr="000A3708" w:rsidRDefault="009757A5" w:rsidP="00D80293">
      <w:pPr>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79744" behindDoc="0" locked="0" layoutInCell="1" allowOverlap="1" wp14:anchorId="0785A769" wp14:editId="74D67F98">
                <wp:simplePos x="0" y="0"/>
                <wp:positionH relativeFrom="column">
                  <wp:posOffset>2907251</wp:posOffset>
                </wp:positionH>
                <wp:positionV relativeFrom="paragraph">
                  <wp:posOffset>2402205</wp:posOffset>
                </wp:positionV>
                <wp:extent cx="307340" cy="3479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C1CE75" w14:textId="3EA33E8E" w:rsidR="00DB46B9" w:rsidRPr="003E5DC2" w:rsidRDefault="00DB46B9" w:rsidP="0013355A">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5A769" id="Text Box 62" o:spid="_x0000_s1043" type="#_x0000_t202" style="position:absolute;left:0;text-align:left;margin-left:228.9pt;margin-top:189.15pt;width:24.2pt;height:2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" filled="f" stroked="f">
                <v:textbox>
                  <w:txbxContent>
                    <w:p w14:paraId="37C1CE75" w14:textId="3EA33E8E" w:rsidR="00DB46B9" w:rsidRPr="003E5DC2" w:rsidRDefault="00DB46B9" w:rsidP="0013355A">
                      <w:pPr>
                        <w:rPr>
                          <w:sz w:val="48"/>
                          <w:szCs w:val="48"/>
                        </w:rPr>
                      </w:pPr>
                      <w:r>
                        <w:rPr>
                          <w:sz w:val="36"/>
                          <w:szCs w:val="36"/>
                        </w:rPr>
                        <w:t>B</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77696" behindDoc="0" locked="0" layoutInCell="1" allowOverlap="1" wp14:anchorId="24B4EEC6" wp14:editId="4D86132F">
                <wp:simplePos x="0" y="0"/>
                <wp:positionH relativeFrom="column">
                  <wp:posOffset>159385</wp:posOffset>
                </wp:positionH>
                <wp:positionV relativeFrom="paragraph">
                  <wp:posOffset>2401570</wp:posOffset>
                </wp:positionV>
                <wp:extent cx="307340" cy="347980"/>
                <wp:effectExtent l="0" t="0" r="0" b="7620"/>
                <wp:wrapNone/>
                <wp:docPr id="60" name="Text Box 60"/>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7F60E5" w14:textId="77777777" w:rsidR="00DB46B9" w:rsidRPr="003E5DC2" w:rsidRDefault="00DB46B9" w:rsidP="0013355A">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EEC6" id="Text Box 60" o:spid="_x0000_s1044" type="#_x0000_t202" style="position:absolute;left:0;text-align:left;margin-left:12.55pt;margin-top:189.1pt;width:24.2pt;height:2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" filled="f" stroked="f">
                <v:textbox>
                  <w:txbxContent>
                    <w:p w14:paraId="277F60E5" w14:textId="77777777" w:rsidR="00DB46B9" w:rsidRPr="003E5DC2" w:rsidRDefault="00DB46B9" w:rsidP="0013355A">
                      <w:pPr>
                        <w:rPr>
                          <w:sz w:val="48"/>
                          <w:szCs w:val="48"/>
                        </w:rPr>
                      </w:pPr>
                      <w:r>
                        <w:rPr>
                          <w:sz w:val="36"/>
                          <w:szCs w:val="36"/>
                        </w:rPr>
                        <w:t>A</w:t>
                      </w:r>
                    </w:p>
                  </w:txbxContent>
                </v:textbox>
              </v:shape>
            </w:pict>
          </mc:Fallback>
        </mc:AlternateContent>
      </w:r>
      <w:r w:rsidR="00B449CA" w:rsidRPr="000A3708">
        <w:rPr>
          <w:rFonts w:asciiTheme="majorBidi" w:hAnsiTheme="majorBidi" w:cstheme="majorBidi"/>
        </w:rPr>
        <w:t>From the results of the NACR study, it</w:t>
      </w:r>
      <w:r w:rsidR="00F40D17" w:rsidRPr="000A3708">
        <w:rPr>
          <w:rFonts w:asciiTheme="majorBidi" w:hAnsiTheme="majorBidi" w:cstheme="majorBidi"/>
        </w:rPr>
        <w:t xml:space="preserve"> i</w:t>
      </w:r>
      <w:r w:rsidR="00B449CA" w:rsidRPr="000A3708">
        <w:rPr>
          <w:rFonts w:asciiTheme="majorBidi" w:hAnsiTheme="majorBidi" w:cstheme="majorBidi"/>
        </w:rPr>
        <w:t xml:space="preserve">s difficult to ascertain how </w:t>
      </w:r>
      <w:r w:rsidR="00103423" w:rsidRPr="000A3708">
        <w:rPr>
          <w:rFonts w:asciiTheme="majorBidi" w:hAnsiTheme="majorBidi" w:cstheme="majorBidi"/>
        </w:rPr>
        <w:t>certain a downward trend in</w:t>
      </w:r>
      <w:r w:rsidR="004F2AC5" w:rsidRPr="000A3708">
        <w:rPr>
          <w:rFonts w:asciiTheme="majorBidi" w:hAnsiTheme="majorBidi" w:cstheme="majorBidi"/>
        </w:rPr>
        <w:t xml:space="preserve"> O</w:t>
      </w:r>
      <w:r w:rsidR="004F2AC5" w:rsidRPr="000A3708">
        <w:rPr>
          <w:rFonts w:asciiTheme="majorBidi" w:hAnsiTheme="majorBidi" w:cstheme="majorBidi"/>
          <w:vertAlign w:val="subscript"/>
        </w:rPr>
        <w:t>3</w:t>
      </w:r>
      <w:r w:rsidR="004F2AC5" w:rsidRPr="000A3708">
        <w:rPr>
          <w:rFonts w:asciiTheme="majorBidi" w:hAnsiTheme="majorBidi" w:cstheme="majorBidi"/>
        </w:rPr>
        <w:t>-related</w:t>
      </w:r>
      <w:r w:rsidR="00103423" w:rsidRPr="000A3708">
        <w:rPr>
          <w:rFonts w:asciiTheme="majorBidi" w:hAnsiTheme="majorBidi" w:cstheme="majorBidi"/>
        </w:rPr>
        <w:t xml:space="preserve"> deaths is</w:t>
      </w:r>
      <w:r w:rsidR="004F2AC5" w:rsidRPr="000A3708">
        <w:rPr>
          <w:rFonts w:asciiTheme="majorBidi" w:hAnsiTheme="majorBidi" w:cstheme="majorBidi"/>
        </w:rPr>
        <w:t>,</w:t>
      </w:r>
      <w:r w:rsidR="00103423" w:rsidRPr="000A3708">
        <w:rPr>
          <w:rFonts w:asciiTheme="majorBidi" w:hAnsiTheme="majorBidi" w:cstheme="majorBidi"/>
        </w:rPr>
        <w:t xml:space="preserve"> due to the variability of </w:t>
      </w:r>
      <w:r w:rsidR="00F640F7" w:rsidRPr="000A3708">
        <w:rPr>
          <w:rFonts w:asciiTheme="majorBidi" w:hAnsiTheme="majorBidi" w:cstheme="majorBidi"/>
        </w:rPr>
        <w:t>the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w:t>
      </w:r>
      <w:r w:rsidR="004F2AC5" w:rsidRPr="000A3708">
        <w:rPr>
          <w:rFonts w:asciiTheme="majorBidi" w:hAnsiTheme="majorBidi" w:cstheme="majorBidi"/>
        </w:rPr>
        <w:t>.</w:t>
      </w:r>
      <w:r w:rsidR="00F640F7" w:rsidRPr="000A3708">
        <w:rPr>
          <w:rFonts w:asciiTheme="majorBidi" w:hAnsiTheme="majorBidi" w:cstheme="majorBidi"/>
        </w:rPr>
        <w:t xml:space="preserve"> </w:t>
      </w:r>
      <w:r w:rsidR="004F2AC5" w:rsidRPr="000A3708">
        <w:rPr>
          <w:rFonts w:asciiTheme="majorBidi" w:hAnsiTheme="majorBidi" w:cstheme="majorBidi"/>
        </w:rPr>
        <w:t>T</w:t>
      </w:r>
      <w:r w:rsidR="003E5DC2" w:rsidRPr="000A3708">
        <w:rPr>
          <w:rFonts w:asciiTheme="majorBidi" w:hAnsiTheme="majorBidi" w:cstheme="majorBidi"/>
        </w:rPr>
        <w:t>o</w:t>
      </w:r>
      <w:r w:rsidR="00F640F7" w:rsidRPr="000A3708">
        <w:rPr>
          <w:rFonts w:asciiTheme="majorBidi" w:hAnsiTheme="majorBidi" w:cstheme="majorBidi"/>
        </w:rPr>
        <w:t xml:space="preserve"> measure this variability, a </w:t>
      </w:r>
      <w:r w:rsidR="00F640F7" w:rsidRPr="000A3708">
        <w:rPr>
          <w:rFonts w:asciiTheme="majorBidi" w:hAnsiTheme="majorBidi" w:cstheme="majorBidi"/>
        </w:rPr>
        <w:lastRenderedPageBreak/>
        <w:t>linear regression line was constructed based on the death data points and the corresponding R</w:t>
      </w:r>
      <w:r w:rsidR="00F640F7" w:rsidRPr="000A3708">
        <w:rPr>
          <w:rFonts w:asciiTheme="majorBidi" w:hAnsiTheme="majorBidi" w:cstheme="majorBidi"/>
          <w:vertAlign w:val="superscript"/>
        </w:rPr>
        <w:t>2</w:t>
      </w:r>
      <w:r w:rsidR="00F640F7" w:rsidRPr="000A3708">
        <w:rPr>
          <w:rFonts w:asciiTheme="majorBidi" w:hAnsiTheme="majorBidi" w:cstheme="majorBidi"/>
          <w:vertAlign w:val="subscript"/>
        </w:rPr>
        <w:softHyphen/>
      </w:r>
      <w:r w:rsidR="00F640F7" w:rsidRPr="000A3708">
        <w:rPr>
          <w:rFonts w:asciiTheme="majorBidi" w:hAnsiTheme="majorBidi" w:cstheme="majorBidi"/>
        </w:rPr>
        <w:t xml:space="preserve"> value was determined. NACR O</w:t>
      </w:r>
      <w:r w:rsidR="00F640F7" w:rsidRPr="000A3708">
        <w:rPr>
          <w:rFonts w:asciiTheme="majorBidi" w:hAnsiTheme="majorBidi" w:cstheme="majorBidi"/>
          <w:vertAlign w:val="subscript"/>
        </w:rPr>
        <w:t>3</w:t>
      </w:r>
      <w:r w:rsidR="00F640F7" w:rsidRPr="000A3708">
        <w:rPr>
          <w:rFonts w:asciiTheme="majorBidi" w:hAnsiTheme="majorBidi" w:cstheme="majorBidi"/>
        </w:rPr>
        <w:t xml:space="preserve"> data had an R</w:t>
      </w:r>
      <w:r w:rsidR="00F640F7" w:rsidRPr="000A3708">
        <w:rPr>
          <w:rFonts w:asciiTheme="majorBidi" w:hAnsiTheme="majorBidi" w:cstheme="majorBidi"/>
          <w:vertAlign w:val="superscript"/>
        </w:rPr>
        <w:t>2</w:t>
      </w:r>
      <w:r w:rsidR="00F640F7" w:rsidRPr="000A3708">
        <w:rPr>
          <w:rFonts w:asciiTheme="majorBidi" w:hAnsiTheme="majorBidi" w:cstheme="majorBidi"/>
        </w:rPr>
        <w:t xml:space="preserve"> value of 0.48 compared to </w:t>
      </w:r>
      <w:r w:rsidR="004F2AC5" w:rsidRPr="000A3708">
        <w:rPr>
          <w:rFonts w:asciiTheme="majorBidi" w:hAnsiTheme="majorBidi" w:cstheme="majorBidi"/>
        </w:rPr>
        <w:t>NACR</w:t>
      </w:r>
      <w:r w:rsidR="00F640F7" w:rsidRPr="000A3708">
        <w:rPr>
          <w:rFonts w:asciiTheme="majorBidi" w:hAnsiTheme="majorBidi" w:cstheme="majorBidi"/>
        </w:rPr>
        <w:t xml:space="preserve"> PM</w:t>
      </w:r>
      <w:r w:rsidR="00F640F7" w:rsidRPr="000A3708">
        <w:rPr>
          <w:rFonts w:asciiTheme="majorBidi" w:hAnsiTheme="majorBidi" w:cstheme="majorBidi"/>
          <w:vertAlign w:val="subscript"/>
        </w:rPr>
        <w:t>2.5</w:t>
      </w:r>
      <w:r w:rsidR="00F640F7" w:rsidRPr="000A3708">
        <w:rPr>
          <w:rFonts w:asciiTheme="majorBidi" w:hAnsiTheme="majorBidi" w:cstheme="majorBidi"/>
        </w:rPr>
        <w:t xml:space="preserve"> </w:t>
      </w:r>
      <w:r w:rsidR="004F2AC5" w:rsidRPr="000A3708">
        <w:rPr>
          <w:rFonts w:asciiTheme="majorBidi" w:hAnsiTheme="majorBidi" w:cstheme="majorBidi"/>
        </w:rPr>
        <w:t>which had a R</w:t>
      </w:r>
      <w:r w:rsidR="004F2AC5" w:rsidRPr="000A3708">
        <w:rPr>
          <w:rFonts w:asciiTheme="majorBidi" w:hAnsiTheme="majorBidi" w:cstheme="majorBidi"/>
          <w:vertAlign w:val="superscript"/>
        </w:rPr>
        <w:t>2</w:t>
      </w:r>
      <w:r w:rsidR="004F2AC5" w:rsidRPr="000A3708">
        <w:rPr>
          <w:rFonts w:asciiTheme="majorBidi" w:hAnsiTheme="majorBidi" w:cstheme="majorBidi"/>
        </w:rPr>
        <w:t xml:space="preserve"> value </w:t>
      </w:r>
      <w:r w:rsidR="00F640F7" w:rsidRPr="000A3708">
        <w:rPr>
          <w:rFonts w:asciiTheme="majorBidi" w:hAnsiTheme="majorBidi" w:cstheme="majorBidi"/>
        </w:rPr>
        <w:t>of 0.9</w:t>
      </w:r>
      <w:r w:rsidR="004F2AC5" w:rsidRPr="000A3708">
        <w:rPr>
          <w:rFonts w:asciiTheme="majorBidi" w:hAnsiTheme="majorBidi" w:cstheme="majorBidi"/>
        </w:rPr>
        <w:t>4</w:t>
      </w:r>
      <w:r w:rsidR="00F640F7" w:rsidRPr="000A3708">
        <w:rPr>
          <w:rFonts w:asciiTheme="majorBidi" w:hAnsiTheme="majorBidi" w:cstheme="majorBidi"/>
        </w:rPr>
        <w:t>.</w:t>
      </w:r>
      <w:r w:rsidR="004F2AC5" w:rsidRPr="000A3708">
        <w:rPr>
          <w:rFonts w:asciiTheme="majorBidi" w:hAnsiTheme="majorBidi" w:cstheme="majorBidi"/>
        </w:rPr>
        <w:t xml:space="preserve"> </w:t>
      </w:r>
      <w:r w:rsidR="00D80293" w:rsidRPr="000A3708">
        <w:rPr>
          <w:rFonts w:asciiTheme="majorBidi" w:hAnsiTheme="majorBidi" w:cstheme="majorBidi"/>
        </w:rPr>
        <w:t>However, a</w:t>
      </w:r>
      <w:r w:rsidR="004F2AC5" w:rsidRPr="000A3708">
        <w:rPr>
          <w:rFonts w:asciiTheme="majorBidi" w:hAnsiTheme="majorBidi" w:cstheme="majorBidi"/>
        </w:rPr>
        <w:t xml:space="preserve"> slight downward trend, is observed;</w:t>
      </w:r>
      <w:r w:rsidR="00F640F7" w:rsidRPr="000A3708">
        <w:rPr>
          <w:rFonts w:asciiTheme="majorBidi" w:hAnsiTheme="majorBidi" w:cstheme="majorBidi"/>
        </w:rPr>
        <w:t xml:space="preserve"> </w:t>
      </w:r>
      <w:r w:rsidR="004F2AC5" w:rsidRPr="000A3708">
        <w:rPr>
          <w:rFonts w:asciiTheme="majorBidi" w:hAnsiTheme="majorBidi" w:cstheme="majorBidi"/>
        </w:rPr>
        <w:t>f</w:t>
      </w:r>
      <w:r w:rsidR="00F640F7" w:rsidRPr="000A3708">
        <w:rPr>
          <w:rFonts w:asciiTheme="majorBidi" w:hAnsiTheme="majorBidi" w:cstheme="majorBidi"/>
        </w:rPr>
        <w:t xml:space="preserve">or a </w:t>
      </w:r>
      <w:r w:rsidR="00D80293" w:rsidRPr="000A3708">
        <w:rPr>
          <w:rFonts w:asciiTheme="majorBidi" w:hAnsiTheme="majorBidi" w:cstheme="majorBidi"/>
        </w:rPr>
        <w:t>clearer image of this trend</w:t>
      </w:r>
      <w:r w:rsidR="00F640F7" w:rsidRPr="000A3708">
        <w:rPr>
          <w:rFonts w:asciiTheme="majorBidi" w:hAnsiTheme="majorBidi" w:cstheme="majorBidi"/>
        </w:rPr>
        <w:t>,</w:t>
      </w:r>
      <w:r w:rsidR="00D80293" w:rsidRPr="000A3708">
        <w:rPr>
          <w:rFonts w:asciiTheme="majorBidi" w:hAnsiTheme="majorBidi" w:cstheme="majorBidi"/>
        </w:rPr>
        <w:t xml:space="preserve"> the results from the NACR dataset are combined with the EPA dataset used by Zhang et al.</w:t>
      </w:r>
      <w:r w:rsidR="00B3659D" w:rsidRPr="000A3708">
        <w:rPr>
          <w:rFonts w:asciiTheme="majorBidi" w:hAnsiTheme="majorBidi" w:cstheme="majorBidi"/>
        </w:rPr>
        <w:t xml:space="preserve"> (2018)</w:t>
      </w:r>
      <w:r w:rsidR="00F640F7" w:rsidRPr="000A3708">
        <w:rPr>
          <w:rFonts w:asciiTheme="majorBidi" w:hAnsiTheme="majorBidi" w:cstheme="majorBidi"/>
        </w:rPr>
        <w:t xml:space="preserve"> </w:t>
      </w:r>
      <w:r w:rsidR="00D80293" w:rsidRPr="000A3708">
        <w:rPr>
          <w:rFonts w:asciiTheme="majorBidi" w:hAnsiTheme="majorBidi" w:cstheme="majorBidi"/>
        </w:rPr>
        <w:t>in Figure 13</w:t>
      </w:r>
      <w:r w:rsidR="00F640F7" w:rsidRPr="000A3708">
        <w:rPr>
          <w:rFonts w:asciiTheme="majorBidi" w:hAnsiTheme="majorBidi" w:cstheme="majorBidi"/>
        </w:rPr>
        <w:t>.</w:t>
      </w:r>
    </w:p>
    <w:p w14:paraId="107D6679" w14:textId="2E52AA42" w:rsidR="001042DD" w:rsidRPr="000A3708" w:rsidRDefault="002E05AF" w:rsidP="0013355A">
      <w:pPr>
        <w:spacing w:line="480" w:lineRule="auto"/>
        <w:jc w:val="center"/>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3840" behindDoc="0" locked="0" layoutInCell="1" allowOverlap="1" wp14:anchorId="7A2709F3" wp14:editId="4258AEB7">
                <wp:simplePos x="0" y="0"/>
                <wp:positionH relativeFrom="column">
                  <wp:posOffset>2911475</wp:posOffset>
                </wp:positionH>
                <wp:positionV relativeFrom="paragraph">
                  <wp:posOffset>1502619</wp:posOffset>
                </wp:positionV>
                <wp:extent cx="307340" cy="3479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50544" w14:textId="5F981B58" w:rsidR="00DB46B9" w:rsidRPr="003E5DC2" w:rsidRDefault="00DB46B9" w:rsidP="0013355A">
                            <w:pPr>
                              <w:rPr>
                                <w:sz w:val="48"/>
                                <w:szCs w:val="48"/>
                              </w:rPr>
                            </w:pPr>
                            <w:r>
                              <w:rPr>
                                <w:sz w:val="36"/>
                                <w:szCs w:val="36"/>
                              </w:rPr>
                              <w:t>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709F3" id="Text Box 64" o:spid="_x0000_s1045" type="#_x0000_t202" style="position:absolute;left:0;text-align:left;margin-left:229.25pt;margin-top:118.3pt;width:24.2pt;height:2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" filled="f" stroked="f">
                <v:textbox>
                  <w:txbxContent>
                    <w:p w14:paraId="08D50544" w14:textId="5F981B58" w:rsidR="00DB46B9" w:rsidRPr="003E5DC2" w:rsidRDefault="00DB46B9" w:rsidP="0013355A">
                      <w:pPr>
                        <w:rPr>
                          <w:sz w:val="48"/>
                          <w:szCs w:val="48"/>
                        </w:rPr>
                      </w:pPr>
                      <w:r>
                        <w:rPr>
                          <w:sz w:val="36"/>
                          <w:szCs w:val="36"/>
                        </w:rPr>
                        <w:t>DA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81792" behindDoc="0" locked="0" layoutInCell="1" allowOverlap="1" wp14:anchorId="654FDE9E" wp14:editId="345A704E">
                <wp:simplePos x="0" y="0"/>
                <wp:positionH relativeFrom="column">
                  <wp:posOffset>163830</wp:posOffset>
                </wp:positionH>
                <wp:positionV relativeFrom="paragraph">
                  <wp:posOffset>1502764</wp:posOffset>
                </wp:positionV>
                <wp:extent cx="307340" cy="34798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4541E8" w14:textId="70755534" w:rsidR="00DB46B9" w:rsidRPr="003E5DC2" w:rsidRDefault="00DB46B9" w:rsidP="0013355A">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FDE9E" id="Text Box 63" o:spid="_x0000_s1046" type="#_x0000_t202" style="position:absolute;left:0;text-align:left;margin-left:12.9pt;margin-top:118.35pt;width:24.2pt;height:2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" filled="f" stroked="f">
                <v:textbox>
                  <w:txbxContent>
                    <w:p w14:paraId="594541E8" w14:textId="70755534" w:rsidR="00DB46B9" w:rsidRPr="003E5DC2" w:rsidRDefault="00DB46B9" w:rsidP="0013355A">
                      <w:pPr>
                        <w:rPr>
                          <w:sz w:val="48"/>
                          <w:szCs w:val="48"/>
                        </w:rPr>
                      </w:pPr>
                      <w:r>
                        <w:rPr>
                          <w:sz w:val="36"/>
                          <w:szCs w:val="36"/>
                        </w:rPr>
                        <w:t>C</w:t>
                      </w:r>
                    </w:p>
                  </w:txbxContent>
                </v:textbox>
              </v:shape>
            </w:pict>
          </mc:Fallback>
        </mc:AlternateContent>
      </w:r>
      <w:r w:rsidR="00EB2EF2" w:rsidRPr="000A3708">
        <w:rPr>
          <w:rFonts w:asciiTheme="majorBidi" w:hAnsiTheme="majorBidi" w:cstheme="majorBidi"/>
          <w:noProof/>
        </w:rPr>
        <w:drawing>
          <wp:inline distT="0" distB="0" distL="0" distR="0" wp14:anchorId="2615E7E6" wp14:editId="0E17BF1E">
            <wp:extent cx="257175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2_Mort_PM_SAT_99.png"/>
                    <pic:cNvPicPr/>
                  </pic:nvPicPr>
                  <pic:blipFill rotWithShape="1">
                    <a:blip r:embed="rId29" cstate="hqprint">
                      <a:extLst>
                        <a:ext uri="{28A0092B-C50C-407E-A947-70E740481C1C}">
                          <a14:useLocalDpi xmlns:a14="http://schemas.microsoft.com/office/drawing/2010/main" val="0"/>
                        </a:ext>
                      </a:extLst>
                    </a:blip>
                    <a:srcRect l="16807" t="9832" r="9324" b="9561"/>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F640F7" w:rsidRPr="000A3708">
        <w:rPr>
          <w:rFonts w:asciiTheme="majorBidi" w:hAnsiTheme="majorBidi" w:cstheme="majorBidi"/>
          <w:noProof/>
        </w:rPr>
        <w:drawing>
          <wp:inline distT="0" distB="0" distL="0" distR="0" wp14:anchorId="074E5703" wp14:editId="1DB61015">
            <wp:extent cx="2571750" cy="137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RT_PM_SAT_11.png"/>
                    <pic:cNvPicPr/>
                  </pic:nvPicPr>
                  <pic:blipFill rotWithShape="1">
                    <a:blip r:embed="rId30" cstate="hqprint">
                      <a:extLst>
                        <a:ext uri="{28A0092B-C50C-407E-A947-70E740481C1C}">
                          <a14:useLocalDpi xmlns:a14="http://schemas.microsoft.com/office/drawing/2010/main" val="0"/>
                        </a:ext>
                      </a:extLst>
                    </a:blip>
                    <a:srcRect l="16277" t="10741" r="8378" b="9575"/>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20F2BD9B" wp14:editId="4CA5A597">
            <wp:extent cx="2568440" cy="1371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TPMMORTINC.png"/>
                    <pic:cNvPicPr/>
                  </pic:nvPicPr>
                  <pic:blipFill rotWithShape="1">
                    <a:blip r:embed="rId31" cstate="hqprint">
                      <a:extLst>
                        <a:ext uri="{28A0092B-C50C-407E-A947-70E740481C1C}">
                          <a14:useLocalDpi xmlns:a14="http://schemas.microsoft.com/office/drawing/2010/main" val="0"/>
                        </a:ext>
                      </a:extLst>
                    </a:blip>
                    <a:srcRect l="17094" t="10963" r="9402" b="9740"/>
                    <a:stretch/>
                  </pic:blipFill>
                  <pic:spPr bwMode="auto">
                    <a:xfrm>
                      <a:off x="0" y="0"/>
                      <a:ext cx="2568440" cy="1371600"/>
                    </a:xfrm>
                    <a:prstGeom prst="rect">
                      <a:avLst/>
                    </a:prstGeom>
                    <a:ln>
                      <a:noFill/>
                    </a:ln>
                    <a:extLst>
                      <a:ext uri="{53640926-AAD7-44D8-BBD7-CCE9431645EC}">
                        <a14:shadowObscured xmlns:a14="http://schemas.microsoft.com/office/drawing/2010/main"/>
                      </a:ext>
                    </a:extLst>
                  </pic:spPr>
                </pic:pic>
              </a:graphicData>
            </a:graphic>
          </wp:inline>
        </w:drawing>
      </w:r>
      <w:r w:rsidR="0013355A" w:rsidRPr="000A3708">
        <w:rPr>
          <w:rFonts w:asciiTheme="majorBidi" w:hAnsiTheme="majorBidi" w:cstheme="majorBidi"/>
          <w:noProof/>
        </w:rPr>
        <w:drawing>
          <wp:inline distT="0" distB="0" distL="0" distR="0" wp14:anchorId="1FF7B604" wp14:editId="739F6EFA">
            <wp:extent cx="2571750"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TPMMORTDEC.png"/>
                    <pic:cNvPicPr/>
                  </pic:nvPicPr>
                  <pic:blipFill rotWithShape="1">
                    <a:blip r:embed="rId32" cstate="hqprint">
                      <a:extLst>
                        <a:ext uri="{28A0092B-C50C-407E-A947-70E740481C1C}">
                          <a14:useLocalDpi xmlns:a14="http://schemas.microsoft.com/office/drawing/2010/main" val="0"/>
                        </a:ext>
                      </a:extLst>
                    </a:blip>
                    <a:srcRect l="17094" t="9909" r="9023" b="9727"/>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p>
    <w:p w14:paraId="68A9D84B" w14:textId="4B6E5422" w:rsidR="0013355A" w:rsidRPr="002E05AF" w:rsidRDefault="0013355A"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8</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Pr="002E05AF">
        <w:rPr>
          <w:rFonts w:asciiTheme="majorBidi" w:hAnsiTheme="majorBidi" w:cstheme="majorBidi"/>
          <w:color w:val="000000" w:themeColor="text1"/>
          <w:sz w:val="24"/>
          <w:szCs w:val="24"/>
        </w:rPr>
        <w:t>SAT</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1999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2011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w:t>
      </w:r>
      <w:r w:rsidR="00A071D1" w:rsidRPr="002E05AF">
        <w:rPr>
          <w:rFonts w:asciiTheme="majorBidi" w:hAnsiTheme="majorBidi" w:cstheme="majorBidi"/>
          <w:color w:val="000000" w:themeColor="text1"/>
          <w:sz w:val="24"/>
          <w:szCs w:val="24"/>
        </w:rPr>
        <w:t xml:space="preserve"> and locations with an</w:t>
      </w:r>
      <w:r w:rsidRPr="002E05AF">
        <w:rPr>
          <w:rFonts w:asciiTheme="majorBidi" w:hAnsiTheme="majorBidi" w:cstheme="majorBidi"/>
          <w:color w:val="000000" w:themeColor="text1"/>
          <w:sz w:val="24"/>
          <w:szCs w:val="24"/>
        </w:rPr>
        <w:t xml:space="preserve"> increased trend from 1999 to 2011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w:t>
      </w:r>
      <w:r w:rsidR="00A071D1" w:rsidRPr="002E05AF">
        <w:rPr>
          <w:rFonts w:asciiTheme="majorBidi" w:hAnsiTheme="majorBidi" w:cstheme="majorBidi"/>
          <w:color w:val="000000" w:themeColor="text1"/>
          <w:sz w:val="24"/>
          <w:szCs w:val="24"/>
        </w:rPr>
        <w:t xml:space="preserve">and with a </w:t>
      </w:r>
      <w:r w:rsidRPr="002E05AF">
        <w:rPr>
          <w:rFonts w:asciiTheme="majorBidi" w:hAnsiTheme="majorBidi" w:cstheme="majorBidi"/>
          <w:color w:val="000000" w:themeColor="text1"/>
          <w:sz w:val="24"/>
          <w:szCs w:val="24"/>
        </w:rPr>
        <w:t>decreased trend from 1999 to 2011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0615F17" w14:textId="79EE9A21" w:rsidR="0013355A" w:rsidRPr="000A3708" w:rsidRDefault="009A74BC" w:rsidP="00C5531F">
      <w:pPr>
        <w:spacing w:line="480" w:lineRule="auto"/>
        <w:ind w:firstLine="720"/>
        <w:rPr>
          <w:rFonts w:asciiTheme="majorBidi" w:hAnsiTheme="majorBidi" w:cstheme="majorBidi"/>
        </w:rPr>
      </w:pPr>
      <w:r w:rsidRPr="000A3708">
        <w:rPr>
          <w:rFonts w:asciiTheme="majorBidi" w:hAnsiTheme="majorBidi" w:cstheme="majorBidi"/>
        </w:rPr>
        <w:t>Across the CONUS</w:t>
      </w:r>
      <w:r w:rsidR="00F40D17" w:rsidRPr="000A3708">
        <w:rPr>
          <w:rFonts w:asciiTheme="majorBidi" w:hAnsiTheme="majorBidi" w:cstheme="majorBidi"/>
        </w:rPr>
        <w:t>,</w:t>
      </w:r>
      <w:r w:rsidRPr="000A3708">
        <w:rPr>
          <w:rFonts w:asciiTheme="majorBidi" w:hAnsiTheme="majorBidi" w:cstheme="majorBidi"/>
        </w:rPr>
        <w:t xml:space="preserve"> </w:t>
      </w:r>
      <w:r w:rsidR="00BB166D" w:rsidRPr="000A3708">
        <w:rPr>
          <w:rFonts w:asciiTheme="majorBidi" w:hAnsiTheme="majorBidi" w:cstheme="majorBidi"/>
        </w:rPr>
        <w:t>PM</w:t>
      </w:r>
      <w:r w:rsidR="00BB166D" w:rsidRPr="000A3708">
        <w:rPr>
          <w:rFonts w:asciiTheme="majorBidi" w:hAnsiTheme="majorBidi" w:cstheme="majorBidi"/>
          <w:vertAlign w:val="subscript"/>
        </w:rPr>
        <w:t>2.5</w:t>
      </w:r>
      <w:r w:rsidR="00BB166D" w:rsidRPr="000A3708">
        <w:rPr>
          <w:rFonts w:asciiTheme="majorBidi" w:hAnsiTheme="majorBidi" w:cstheme="majorBidi"/>
        </w:rPr>
        <w:t>-related</w:t>
      </w:r>
      <w:r w:rsidR="00BB166D" w:rsidRPr="000A3708">
        <w:rPr>
          <w:rFonts w:asciiTheme="majorBidi" w:hAnsiTheme="majorBidi" w:cstheme="majorBidi"/>
          <w:vertAlign w:val="subscript"/>
        </w:rPr>
        <w:t xml:space="preserve"> </w:t>
      </w:r>
      <w:r w:rsidR="00BB166D" w:rsidRPr="000A3708">
        <w:rPr>
          <w:rFonts w:asciiTheme="majorBidi" w:hAnsiTheme="majorBidi" w:cstheme="majorBidi"/>
        </w:rPr>
        <w:t xml:space="preserve">deaths </w:t>
      </w:r>
      <w:r w:rsidRPr="000A3708">
        <w:rPr>
          <w:rFonts w:asciiTheme="majorBidi" w:hAnsiTheme="majorBidi" w:cstheme="majorBidi"/>
        </w:rPr>
        <w:t>decreased far more often than increased for SAT (Figure 8)</w:t>
      </w:r>
      <w:r w:rsidR="00BB166D" w:rsidRPr="000A3708">
        <w:rPr>
          <w:rFonts w:asciiTheme="majorBidi" w:hAnsiTheme="majorBidi" w:cstheme="majorBidi"/>
        </w:rPr>
        <w:t xml:space="preserve">. </w:t>
      </w:r>
      <w:r w:rsidRPr="000A3708">
        <w:rPr>
          <w:rFonts w:asciiTheme="majorBidi" w:hAnsiTheme="majorBidi" w:cstheme="majorBidi"/>
        </w:rPr>
        <w:t xml:space="preserve">More deaths occurred in the eastern US than the western US due to </w:t>
      </w:r>
      <w:r w:rsidR="00455850" w:rsidRPr="000A3708">
        <w:rPr>
          <w:rFonts w:asciiTheme="majorBidi" w:hAnsiTheme="majorBidi" w:cstheme="majorBidi"/>
        </w:rPr>
        <w:t>higher concentration of PM</w:t>
      </w:r>
      <w:r w:rsidR="00455850" w:rsidRPr="000A3708">
        <w:rPr>
          <w:rFonts w:asciiTheme="majorBidi" w:hAnsiTheme="majorBidi" w:cstheme="majorBidi"/>
          <w:vertAlign w:val="subscript"/>
        </w:rPr>
        <w:t>2.5</w:t>
      </w:r>
      <w:r w:rsidRPr="000A3708">
        <w:rPr>
          <w:rFonts w:asciiTheme="majorBidi" w:hAnsiTheme="majorBidi" w:cstheme="majorBidi"/>
        </w:rPr>
        <w:t xml:space="preserve"> and a larger population</w:t>
      </w:r>
      <w:r w:rsidR="00F40D17" w:rsidRPr="000A3708">
        <w:rPr>
          <w:rFonts w:asciiTheme="majorBidi" w:hAnsiTheme="majorBidi" w:cstheme="majorBidi"/>
        </w:rPr>
        <w:t xml:space="preserve"> exposed</w:t>
      </w:r>
      <w:r w:rsidR="00455850" w:rsidRPr="000A3708">
        <w:rPr>
          <w:rFonts w:asciiTheme="majorBidi" w:hAnsiTheme="majorBidi" w:cstheme="majorBidi"/>
        </w:rPr>
        <w:t xml:space="preserve">. </w:t>
      </w:r>
      <w:r w:rsidR="009A36CB" w:rsidRPr="000A3708">
        <w:rPr>
          <w:rFonts w:asciiTheme="majorBidi" w:hAnsiTheme="majorBidi" w:cstheme="majorBidi"/>
        </w:rPr>
        <w:t xml:space="preserve">The southwest and northwest showed moderate increases in deaths, with a few points in the eastern US also showing somewhat significant increases in death. </w:t>
      </w:r>
      <w:r w:rsidRPr="000A3708">
        <w:rPr>
          <w:rFonts w:asciiTheme="majorBidi" w:hAnsiTheme="majorBidi" w:cstheme="majorBidi"/>
        </w:rPr>
        <w:t xml:space="preserve">In </w:t>
      </w:r>
      <w:r w:rsidR="00F40D17" w:rsidRPr="000A3708">
        <w:rPr>
          <w:rFonts w:asciiTheme="majorBidi" w:hAnsiTheme="majorBidi" w:cstheme="majorBidi"/>
        </w:rPr>
        <w:t>magnitude</w:t>
      </w:r>
      <w:r w:rsidRPr="000A3708">
        <w:rPr>
          <w:rFonts w:asciiTheme="majorBidi" w:hAnsiTheme="majorBidi" w:cstheme="majorBidi"/>
        </w:rPr>
        <w:t>, however, decreases were far more significant than increases with largest decreases</w:t>
      </w:r>
      <w:r w:rsidR="009A36CB" w:rsidRPr="000A3708">
        <w:rPr>
          <w:rFonts w:asciiTheme="majorBidi" w:hAnsiTheme="majorBidi" w:cstheme="majorBidi"/>
        </w:rPr>
        <w:t xml:space="preserve"> being on the order of 100</w:t>
      </w:r>
      <w:r w:rsidR="00A071D1" w:rsidRPr="000A3708">
        <w:rPr>
          <w:rFonts w:asciiTheme="majorBidi" w:hAnsiTheme="majorBidi" w:cstheme="majorBidi"/>
        </w:rPr>
        <w:t>,</w:t>
      </w:r>
      <w:r w:rsidR="009A36CB" w:rsidRPr="000A3708">
        <w:rPr>
          <w:rFonts w:asciiTheme="majorBidi" w:hAnsiTheme="majorBidi" w:cstheme="majorBidi"/>
        </w:rPr>
        <w:t xml:space="preserve"> as opposed to the largest increases being on the order of 10.</w:t>
      </w:r>
      <w:r w:rsidRPr="000A3708">
        <w:rPr>
          <w:rFonts w:asciiTheme="majorBidi" w:hAnsiTheme="majorBidi" w:cstheme="majorBidi"/>
        </w:rPr>
        <w:t xml:space="preserve"> Regional decreases agreed well with the decreases observed in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 from Figure 2c.</w:t>
      </w:r>
    </w:p>
    <w:p w14:paraId="7DFDEDF9" w14:textId="4EC5022E" w:rsidR="003C6043" w:rsidRPr="000A3708" w:rsidRDefault="00455850" w:rsidP="00DF0FA1">
      <w:pPr>
        <w:keepNext/>
        <w:spacing w:line="480" w:lineRule="auto"/>
        <w:ind w:firstLine="720"/>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6204880C" wp14:editId="62E41B16">
                <wp:simplePos x="0" y="0"/>
                <wp:positionH relativeFrom="column">
                  <wp:posOffset>462844</wp:posOffset>
                </wp:positionH>
                <wp:positionV relativeFrom="paragraph">
                  <wp:posOffset>3669</wp:posOffset>
                </wp:positionV>
                <wp:extent cx="307861" cy="348009"/>
                <wp:effectExtent l="0" t="0" r="0" b="7620"/>
                <wp:wrapNone/>
                <wp:docPr id="25" name="Text Box 25"/>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D19CC7" w14:textId="77777777" w:rsidR="00DB46B9" w:rsidRPr="003E5DC2" w:rsidRDefault="00DB46B9" w:rsidP="00455850">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4880C" id="Text Box 25" o:spid="_x0000_s1047" type="#_x0000_t202" style="position:absolute;left:0;text-align:left;margin-left:36.45pt;margin-top:.3pt;width:24.25pt;height:27.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" filled="f" stroked="f">
                <v:textbox>
                  <w:txbxContent>
                    <w:p w14:paraId="4BD19CC7" w14:textId="77777777" w:rsidR="00DB46B9" w:rsidRPr="003E5DC2" w:rsidRDefault="00DB46B9" w:rsidP="00455850">
                      <w:pPr>
                        <w:rPr>
                          <w:sz w:val="48"/>
                          <w:szCs w:val="48"/>
                        </w:rPr>
                      </w:pPr>
                      <w:r>
                        <w:rPr>
                          <w:sz w:val="36"/>
                          <w:szCs w:val="36"/>
                        </w:rPr>
                        <w:t>A</w:t>
                      </w:r>
                    </w:p>
                  </w:txbxContent>
                </v:textbox>
              </v:shape>
            </w:pict>
          </mc:Fallback>
        </mc:AlternateContent>
      </w:r>
      <w:r w:rsidR="00C5338B" w:rsidRPr="000A3708">
        <w:rPr>
          <w:rFonts w:asciiTheme="majorBidi" w:hAnsiTheme="majorBidi" w:cstheme="majorBidi"/>
          <w:noProof/>
        </w:rPr>
        <w:drawing>
          <wp:inline distT="0" distB="0" distL="0" distR="0" wp14:anchorId="0232ACA7" wp14:editId="7D6E550C">
            <wp:extent cx="2743200" cy="16002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v2_Mort_PM_NACR_09.png"/>
                    <pic:cNvPicPr/>
                  </pic:nvPicPr>
                  <pic:blipFill rotWithShape="1">
                    <a:blip r:embed="rId33" cstate="hqprint">
                      <a:extLst>
                        <a:ext uri="{28A0092B-C50C-407E-A947-70E740481C1C}">
                          <a14:useLocalDpi xmlns:a14="http://schemas.microsoft.com/office/drawing/2010/main" val="0"/>
                        </a:ext>
                      </a:extLst>
                    </a:blip>
                    <a:srcRect l="17105" t="8942" r="10120" b="948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687936" behindDoc="0" locked="0" layoutInCell="1" allowOverlap="1" wp14:anchorId="7491A101" wp14:editId="11DAA48B">
                <wp:simplePos x="0" y="0"/>
                <wp:positionH relativeFrom="column">
                  <wp:posOffset>3206044</wp:posOffset>
                </wp:positionH>
                <wp:positionV relativeFrom="paragraph">
                  <wp:posOffset>3669</wp:posOffset>
                </wp:positionV>
                <wp:extent cx="307861" cy="348009"/>
                <wp:effectExtent l="0" t="0" r="0" b="7620"/>
                <wp:wrapNone/>
                <wp:docPr id="26" name="Text Box 26"/>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986063" w14:textId="3D03674D" w:rsidR="00DB46B9" w:rsidRPr="003E5DC2" w:rsidRDefault="00DB46B9"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1A101" id="Text Box 26" o:spid="_x0000_s1048" type="#_x0000_t202" style="position:absolute;left:0;text-align:left;margin-left:252.45pt;margin-top:.3pt;width:24.25pt;height:27.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" filled="f" stroked="f">
                <v:textbox>
                  <w:txbxContent>
                    <w:p w14:paraId="60986063" w14:textId="3D03674D" w:rsidR="00DB46B9" w:rsidRPr="003E5DC2" w:rsidRDefault="00DB46B9" w:rsidP="00830A57">
                      <w:pPr>
                        <w:rPr>
                          <w:sz w:val="48"/>
                          <w:szCs w:val="48"/>
                        </w:rPr>
                      </w:pPr>
                      <w:r>
                        <w:rPr>
                          <w:sz w:val="36"/>
                          <w:szCs w:val="36"/>
                        </w:rPr>
                        <w:t>B</w:t>
                      </w:r>
                    </w:p>
                  </w:txbxContent>
                </v:textbox>
              </v:shape>
            </w:pict>
          </mc:Fallback>
        </mc:AlternateContent>
      </w:r>
      <w:r w:rsidR="00F640F7" w:rsidRPr="000A3708">
        <w:rPr>
          <w:rFonts w:asciiTheme="majorBidi" w:hAnsiTheme="majorBidi" w:cstheme="majorBidi"/>
          <w:noProof/>
        </w:rPr>
        <w:drawing>
          <wp:inline distT="0" distB="0" distL="0" distR="0" wp14:anchorId="3F6985DD" wp14:editId="550F4534">
            <wp:extent cx="2743200" cy="16002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MORT_PM_NACR_15.png"/>
                    <pic:cNvPicPr/>
                  </pic:nvPicPr>
                  <pic:blipFill rotWithShape="1">
                    <a:blip r:embed="rId34" cstate="hqprint">
                      <a:extLst>
                        <a:ext uri="{28A0092B-C50C-407E-A947-70E740481C1C}">
                          <a14:useLocalDpi xmlns:a14="http://schemas.microsoft.com/office/drawing/2010/main" val="0"/>
                        </a:ext>
                      </a:extLst>
                    </a:blip>
                    <a:srcRect l="16235" t="10620" r="8948" b="10039"/>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6897951E" w14:textId="458B2378" w:rsidR="00920AEA" w:rsidRPr="000A3708" w:rsidRDefault="00830A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89984" behindDoc="0" locked="0" layoutInCell="1" allowOverlap="1" wp14:anchorId="5575936A" wp14:editId="4BAEA5FD">
                <wp:simplePos x="0" y="0"/>
                <wp:positionH relativeFrom="column">
                  <wp:posOffset>462844</wp:posOffset>
                </wp:positionH>
                <wp:positionV relativeFrom="paragraph">
                  <wp:posOffset>1411</wp:posOffset>
                </wp:positionV>
                <wp:extent cx="307861" cy="348009"/>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9EC811" w14:textId="7B468963" w:rsidR="00DB46B9" w:rsidRPr="003E5DC2" w:rsidRDefault="00DB46B9"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5936A" id="Text Box 27" o:spid="_x0000_s1049" type="#_x0000_t202" style="position:absolute;left:0;text-align:left;margin-left:36.45pt;margin-top:.1pt;width:24.25pt;height:27.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" filled="f" stroked="f">
                <v:textbox>
                  <w:txbxContent>
                    <w:p w14:paraId="469EC811" w14:textId="7B468963" w:rsidR="00DB46B9" w:rsidRPr="003E5DC2" w:rsidRDefault="00DB46B9" w:rsidP="00830A57">
                      <w:pPr>
                        <w:rPr>
                          <w:sz w:val="48"/>
                          <w:szCs w:val="48"/>
                        </w:rPr>
                      </w:pPr>
                      <w:r>
                        <w:rPr>
                          <w:sz w:val="36"/>
                          <w:szCs w:val="36"/>
                        </w:rPr>
                        <w:t>C</w:t>
                      </w:r>
                    </w:p>
                  </w:txbxContent>
                </v:textbox>
              </v:shape>
            </w:pict>
          </mc:Fallback>
        </mc:AlternateContent>
      </w:r>
      <w:r w:rsidR="009B7B99" w:rsidRPr="000A3708">
        <w:rPr>
          <w:rFonts w:asciiTheme="majorBidi" w:hAnsiTheme="majorBidi" w:cstheme="majorBidi"/>
          <w:noProof/>
        </w:rPr>
        <w:drawing>
          <wp:inline distT="0" distB="0" distL="0" distR="0" wp14:anchorId="489D13E3" wp14:editId="59657BD8">
            <wp:extent cx="2743200" cy="16002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NACRPMMORTINC.png"/>
                    <pic:cNvPicPr/>
                  </pic:nvPicPr>
                  <pic:blipFill rotWithShape="1">
                    <a:blip r:embed="rId35" cstate="hqprint">
                      <a:extLst>
                        <a:ext uri="{28A0092B-C50C-407E-A947-70E740481C1C}">
                          <a14:useLocalDpi xmlns:a14="http://schemas.microsoft.com/office/drawing/2010/main" val="0"/>
                        </a:ext>
                      </a:extLst>
                    </a:blip>
                    <a:srcRect l="17477" t="11229" r="10277" b="105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Pr="000A3708">
        <w:rPr>
          <w:rFonts w:asciiTheme="majorBidi" w:hAnsiTheme="majorBidi" w:cstheme="majorBidi"/>
          <w:noProof/>
        </w:rPr>
        <mc:AlternateContent>
          <mc:Choice Requires="wps">
            <w:drawing>
              <wp:anchor distT="0" distB="0" distL="114300" distR="114300" simplePos="0" relativeHeight="251692032" behindDoc="0" locked="0" layoutInCell="1" allowOverlap="1" wp14:anchorId="05DC7AC1" wp14:editId="0C9424D5">
                <wp:simplePos x="0" y="0"/>
                <wp:positionH relativeFrom="column">
                  <wp:posOffset>3206044</wp:posOffset>
                </wp:positionH>
                <wp:positionV relativeFrom="paragraph">
                  <wp:posOffset>1411</wp:posOffset>
                </wp:positionV>
                <wp:extent cx="307861" cy="348009"/>
                <wp:effectExtent l="0" t="0" r="0" b="7620"/>
                <wp:wrapNone/>
                <wp:docPr id="28" name="Text Box 28"/>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118B6E" w14:textId="36FFF31C" w:rsidR="00DB46B9" w:rsidRPr="003E5DC2" w:rsidRDefault="00DB46B9"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C7AC1" id="Text Box 28" o:spid="_x0000_s1050" type="#_x0000_t202" style="position:absolute;left:0;text-align:left;margin-left:252.45pt;margin-top:.1pt;width:24.25pt;height:27.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" filled="f" stroked="f">
                <v:textbox>
                  <w:txbxContent>
                    <w:p w14:paraId="5C118B6E" w14:textId="36FFF31C" w:rsidR="00DB46B9" w:rsidRPr="003E5DC2" w:rsidRDefault="00DB46B9" w:rsidP="00830A57">
                      <w:pPr>
                        <w:rPr>
                          <w:sz w:val="48"/>
                          <w:szCs w:val="48"/>
                        </w:rPr>
                      </w:pPr>
                      <w:r>
                        <w:rPr>
                          <w:sz w:val="36"/>
                          <w:szCs w:val="36"/>
                        </w:rPr>
                        <w:t>D</w:t>
                      </w:r>
                    </w:p>
                  </w:txbxContent>
                </v:textbox>
              </v:shape>
            </w:pict>
          </mc:Fallback>
        </mc:AlternateContent>
      </w:r>
      <w:r w:rsidR="009B7B99" w:rsidRPr="000A3708">
        <w:rPr>
          <w:rFonts w:asciiTheme="majorBidi" w:hAnsiTheme="majorBidi" w:cstheme="majorBidi"/>
          <w:noProof/>
        </w:rPr>
        <w:drawing>
          <wp:inline distT="0" distB="0" distL="0" distR="0" wp14:anchorId="49FD940F" wp14:editId="4B775C8F">
            <wp:extent cx="2743200" cy="16002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NACRPMMORTDEC.png"/>
                    <pic:cNvPicPr/>
                  </pic:nvPicPr>
                  <pic:blipFill rotWithShape="1">
                    <a:blip r:embed="rId36" cstate="hqprint">
                      <a:extLst>
                        <a:ext uri="{28A0092B-C50C-407E-A947-70E740481C1C}">
                          <a14:useLocalDpi xmlns:a14="http://schemas.microsoft.com/office/drawing/2010/main" val="0"/>
                        </a:ext>
                      </a:extLst>
                    </a:blip>
                    <a:srcRect l="17664" t="10557" r="9775" b="10820"/>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5B5CABC7" w14:textId="44147107" w:rsidR="00455850" w:rsidRPr="002E05AF" w:rsidRDefault="00455850"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9</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Pr="002E05AF">
        <w:rPr>
          <w:rFonts w:asciiTheme="majorBidi" w:hAnsiTheme="majorBidi" w:cstheme="majorBidi"/>
          <w:color w:val="000000" w:themeColor="text1"/>
          <w:sz w:val="24"/>
          <w:szCs w:val="24"/>
        </w:rPr>
        <w:t>PM</w:t>
      </w:r>
      <w:r w:rsidRPr="002E05AF">
        <w:rPr>
          <w:rFonts w:asciiTheme="majorBidi" w:hAnsiTheme="majorBidi" w:cstheme="majorBidi"/>
          <w:color w:val="000000" w:themeColor="text1"/>
          <w:sz w:val="24"/>
          <w:szCs w:val="24"/>
          <w:vertAlign w:val="subscript"/>
        </w:rPr>
        <w:t>2.5</w:t>
      </w:r>
      <w:r w:rsidR="00393951" w:rsidRPr="002E05AF">
        <w:rPr>
          <w:rFonts w:asciiTheme="majorBidi" w:hAnsiTheme="majorBidi" w:cstheme="majorBidi"/>
          <w:color w:val="000000" w:themeColor="text1"/>
          <w:sz w:val="24"/>
          <w:szCs w:val="24"/>
        </w:rPr>
        <w:t xml:space="preserve"> mortality burden (</w:t>
      </w:r>
      <w:r w:rsidR="00702280"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xml:space="preserve">: in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xml:space="preserve">, increased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xml:space="preserve">), decreased trend from </w:t>
      </w:r>
      <w:r w:rsidR="00702280" w:rsidRPr="002E05AF">
        <w:rPr>
          <w:rFonts w:asciiTheme="majorBidi" w:hAnsiTheme="majorBidi" w:cstheme="majorBidi"/>
          <w:color w:val="000000" w:themeColor="text1"/>
          <w:sz w:val="24"/>
          <w:szCs w:val="24"/>
        </w:rPr>
        <w:t xml:space="preserve">2009 </w:t>
      </w:r>
      <w:r w:rsidRPr="002E05AF">
        <w:rPr>
          <w:rFonts w:asciiTheme="majorBidi" w:hAnsiTheme="majorBidi" w:cstheme="majorBidi"/>
          <w:color w:val="000000" w:themeColor="text1"/>
          <w:sz w:val="24"/>
          <w:szCs w:val="24"/>
        </w:rPr>
        <w:t>to 2</w:t>
      </w:r>
      <w:r w:rsidR="00702280" w:rsidRPr="002E05AF">
        <w:rPr>
          <w:rFonts w:asciiTheme="majorBidi" w:hAnsiTheme="majorBidi" w:cstheme="majorBidi"/>
          <w:color w:val="000000" w:themeColor="text1"/>
          <w:sz w:val="24"/>
          <w:szCs w:val="24"/>
        </w:rPr>
        <w:t>015</w:t>
      </w:r>
      <w:r w:rsidRPr="002E05AF">
        <w:rPr>
          <w:rFonts w:asciiTheme="majorBidi" w:hAnsiTheme="majorBidi" w:cstheme="majorBidi"/>
          <w:color w:val="000000" w:themeColor="text1"/>
          <w:sz w:val="24"/>
          <w:szCs w:val="24"/>
        </w:rPr>
        <w:t xml:space="preserve">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47069D2" w14:textId="6BF7AC61" w:rsidR="003C6043" w:rsidRPr="000A3708" w:rsidRDefault="004E1E41" w:rsidP="004E1E41">
      <w:pPr>
        <w:spacing w:line="480" w:lineRule="auto"/>
        <w:ind w:firstLine="720"/>
        <w:rPr>
          <w:rFonts w:asciiTheme="majorBidi" w:hAnsiTheme="majorBidi" w:cstheme="majorBidi"/>
        </w:rPr>
      </w:pPr>
      <w:r w:rsidRPr="000A3708">
        <w:rPr>
          <w:rFonts w:asciiTheme="majorBidi" w:hAnsiTheme="majorBidi" w:cstheme="majorBidi"/>
        </w:rPr>
        <w:t>Similarly, for NACR (Figure 9), a majority of the CONUS saw decreases in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w:t>
      </w:r>
      <w:r w:rsidR="003C6043" w:rsidRPr="000A3708">
        <w:rPr>
          <w:rFonts w:asciiTheme="majorBidi" w:hAnsiTheme="majorBidi" w:cstheme="majorBidi"/>
        </w:rPr>
        <w:t xml:space="preserve"> </w:t>
      </w:r>
      <w:r w:rsidR="009A36CB" w:rsidRPr="000A3708">
        <w:rPr>
          <w:rFonts w:asciiTheme="majorBidi" w:hAnsiTheme="majorBidi" w:cstheme="majorBidi"/>
        </w:rPr>
        <w:t xml:space="preserve">For the most part, </w:t>
      </w:r>
      <w:r w:rsidRPr="000A3708">
        <w:rPr>
          <w:rFonts w:asciiTheme="majorBidi" w:hAnsiTheme="majorBidi" w:cstheme="majorBidi"/>
        </w:rPr>
        <w:t xml:space="preserve">spatial </w:t>
      </w:r>
      <w:r w:rsidR="009A36CB" w:rsidRPr="000A3708">
        <w:rPr>
          <w:rFonts w:asciiTheme="majorBidi" w:hAnsiTheme="majorBidi" w:cstheme="majorBidi"/>
        </w:rPr>
        <w:t>trends observed in the SAT data were seen in the NACR data as well. The estimation from NACR saw even fewer increases in death in the eastern US, as well as generally smaller amounts of both increases and decreases</w:t>
      </w:r>
      <w:r w:rsidRPr="000A3708">
        <w:rPr>
          <w:rFonts w:asciiTheme="majorBidi" w:hAnsiTheme="majorBidi" w:cstheme="majorBidi"/>
        </w:rPr>
        <w:t>. The eastern US had even fewer points of increase for NACR while regional decreases for both datasets appeared very similar. California appeared to have the most spatial variability for both datasets</w:t>
      </w:r>
      <w:r w:rsidR="00F40D17" w:rsidRPr="000A3708">
        <w:rPr>
          <w:rFonts w:asciiTheme="majorBidi" w:hAnsiTheme="majorBidi" w:cstheme="majorBidi"/>
        </w:rPr>
        <w:t>,</w:t>
      </w:r>
      <w:r w:rsidRPr="000A3708">
        <w:rPr>
          <w:rFonts w:asciiTheme="majorBidi" w:hAnsiTheme="majorBidi" w:cstheme="majorBidi"/>
        </w:rPr>
        <w:t xml:space="preserve"> having some of the regions of sharpest increase and sharpest decrease for PM</w:t>
      </w:r>
      <w:r w:rsidRPr="000A3708">
        <w:rPr>
          <w:rFonts w:asciiTheme="majorBidi" w:hAnsiTheme="majorBidi" w:cstheme="majorBidi"/>
          <w:vertAlign w:val="subscript"/>
          <w:lang w:val="en-GB"/>
        </w:rPr>
        <w:t>2.5</w:t>
      </w:r>
      <w:r w:rsidRPr="000A3708">
        <w:rPr>
          <w:rFonts w:asciiTheme="majorBidi" w:hAnsiTheme="majorBidi" w:cstheme="majorBidi"/>
          <w:lang w:val="en-GB"/>
        </w:rPr>
        <w:t>-related deaths.</w:t>
      </w:r>
      <w:r w:rsidRPr="000A3708">
        <w:rPr>
          <w:rFonts w:asciiTheme="majorBidi" w:hAnsiTheme="majorBidi" w:cstheme="majorBidi"/>
        </w:rPr>
        <w:t xml:space="preserve"> </w:t>
      </w:r>
    </w:p>
    <w:p w14:paraId="1884B42A" w14:textId="72964038" w:rsidR="007320F0" w:rsidRPr="000A3708" w:rsidRDefault="00AA1D57" w:rsidP="00DF0FA1">
      <w:pPr>
        <w:keepNext/>
        <w:spacing w:line="480" w:lineRule="auto"/>
        <w:ind w:firstLine="720"/>
        <w:rPr>
          <w:rFonts w:asciiTheme="majorBidi" w:hAnsiTheme="majorBidi" w:cstheme="majorBidi"/>
        </w:rPr>
      </w:pPr>
      <w:r w:rsidRPr="000A3708">
        <w:rPr>
          <w:rFonts w:asciiTheme="majorBidi" w:hAnsiTheme="majorBidi" w:cstheme="majorBidi"/>
          <w:noProof/>
        </w:rPr>
        <w:lastRenderedPageBreak/>
        <mc:AlternateContent>
          <mc:Choice Requires="wps">
            <w:drawing>
              <wp:anchor distT="0" distB="0" distL="114300" distR="114300" simplePos="0" relativeHeight="251694080" behindDoc="0" locked="0" layoutInCell="1" allowOverlap="1" wp14:anchorId="3E351C74" wp14:editId="44701B2D">
                <wp:simplePos x="0" y="0"/>
                <wp:positionH relativeFrom="column">
                  <wp:posOffset>394970</wp:posOffset>
                </wp:positionH>
                <wp:positionV relativeFrom="paragraph">
                  <wp:posOffset>6240</wp:posOffset>
                </wp:positionV>
                <wp:extent cx="307340" cy="347980"/>
                <wp:effectExtent l="0" t="0" r="0" b="7620"/>
                <wp:wrapNone/>
                <wp:docPr id="37" name="Text Box 37"/>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3D850C" w14:textId="77777777" w:rsidR="00DB46B9" w:rsidRPr="003E5DC2" w:rsidRDefault="00DB46B9" w:rsidP="00830A57">
                            <w:pPr>
                              <w:rPr>
                                <w:sz w:val="48"/>
                                <w:szCs w:val="48"/>
                              </w:rPr>
                            </w:pPr>
                            <w:r>
                              <w:rPr>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51C74" id="Text Box 37" o:spid="_x0000_s1051" type="#_x0000_t202" style="position:absolute;left:0;text-align:left;margin-left:31.1pt;margin-top:.5pt;width:24.2pt;height:27.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" filled="f" stroked="f">
                <v:textbox>
                  <w:txbxContent>
                    <w:p w14:paraId="693D850C" w14:textId="77777777" w:rsidR="00DB46B9" w:rsidRPr="003E5DC2" w:rsidRDefault="00DB46B9" w:rsidP="00830A57">
                      <w:pPr>
                        <w:rPr>
                          <w:sz w:val="48"/>
                          <w:szCs w:val="48"/>
                        </w:rPr>
                      </w:pPr>
                      <w:r>
                        <w:rPr>
                          <w:sz w:val="36"/>
                          <w:szCs w:val="36"/>
                        </w:rPr>
                        <w:t>A</w:t>
                      </w:r>
                    </w:p>
                  </w:txbxContent>
                </v:textbox>
              </v:shape>
            </w:pict>
          </mc:Fallback>
        </mc:AlternateContent>
      </w:r>
      <w:r w:rsidRPr="000A3708">
        <w:rPr>
          <w:rFonts w:asciiTheme="majorBidi" w:hAnsiTheme="majorBidi" w:cstheme="majorBidi"/>
          <w:noProof/>
        </w:rPr>
        <mc:AlternateContent>
          <mc:Choice Requires="wps">
            <w:drawing>
              <wp:anchor distT="0" distB="0" distL="114300" distR="114300" simplePos="0" relativeHeight="251696128" behindDoc="0" locked="0" layoutInCell="1" allowOverlap="1" wp14:anchorId="5AC7D9DF" wp14:editId="350D75AB">
                <wp:simplePos x="0" y="0"/>
                <wp:positionH relativeFrom="column">
                  <wp:posOffset>3135713</wp:posOffset>
                </wp:positionH>
                <wp:positionV relativeFrom="paragraph">
                  <wp:posOffset>0</wp:posOffset>
                </wp:positionV>
                <wp:extent cx="307340" cy="347980"/>
                <wp:effectExtent l="0" t="0" r="0" b="7620"/>
                <wp:wrapNone/>
                <wp:docPr id="38" name="Text Box 38"/>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21076F" w14:textId="62FA50E9" w:rsidR="00DB46B9" w:rsidRPr="003E5DC2" w:rsidRDefault="00DB46B9" w:rsidP="00830A57">
                            <w:pPr>
                              <w:rPr>
                                <w:sz w:val="48"/>
                                <w:szCs w:val="48"/>
                              </w:rPr>
                            </w:pPr>
                            <w:r>
                              <w:rPr>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7D9DF" id="Text Box 38" o:spid="_x0000_s1052" type="#_x0000_t202" style="position:absolute;left:0;text-align:left;margin-left:246.9pt;margin-top:0;width:24.2pt;height:27.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" filled="f" stroked="f">
                <v:textbox>
                  <w:txbxContent>
                    <w:p w14:paraId="6221076F" w14:textId="62FA50E9" w:rsidR="00DB46B9" w:rsidRPr="003E5DC2" w:rsidRDefault="00DB46B9" w:rsidP="00830A57">
                      <w:pPr>
                        <w:rPr>
                          <w:sz w:val="48"/>
                          <w:szCs w:val="48"/>
                        </w:rPr>
                      </w:pPr>
                      <w:r>
                        <w:rPr>
                          <w:sz w:val="36"/>
                          <w:szCs w:val="36"/>
                        </w:rPr>
                        <w:t>B</w:t>
                      </w:r>
                    </w:p>
                  </w:txbxContent>
                </v:textbox>
              </v:shape>
            </w:pict>
          </mc:Fallback>
        </mc:AlternateContent>
      </w:r>
      <w:r w:rsidR="007320F0" w:rsidRPr="000A3708">
        <w:rPr>
          <w:rFonts w:asciiTheme="majorBidi" w:hAnsiTheme="majorBidi" w:cstheme="majorBidi"/>
          <w:noProof/>
        </w:rPr>
        <w:drawing>
          <wp:inline distT="0" distB="0" distL="0" distR="0" wp14:anchorId="221BE1CA" wp14:editId="2AE14672">
            <wp:extent cx="2743200" cy="1600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MORT_O3_NACR_09.png"/>
                    <pic:cNvPicPr/>
                  </pic:nvPicPr>
                  <pic:blipFill rotWithShape="1">
                    <a:blip r:embed="rId37" cstate="hqprint">
                      <a:extLst>
                        <a:ext uri="{28A0092B-C50C-407E-A947-70E740481C1C}">
                          <a14:useLocalDpi xmlns:a14="http://schemas.microsoft.com/office/drawing/2010/main" val="0"/>
                        </a:ext>
                      </a:extLst>
                    </a:blip>
                    <a:srcRect l="17391" t="11376" r="10215" b="10128"/>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7320F0" w:rsidRPr="000A3708">
        <w:rPr>
          <w:rFonts w:asciiTheme="majorBidi" w:hAnsiTheme="majorBidi" w:cstheme="majorBidi"/>
          <w:noProof/>
        </w:rPr>
        <w:drawing>
          <wp:inline distT="0" distB="0" distL="0" distR="0" wp14:anchorId="51657204" wp14:editId="1DC68566">
            <wp:extent cx="2743200" cy="159277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RT_O3_NACR_15.png"/>
                    <pic:cNvPicPr/>
                  </pic:nvPicPr>
                  <pic:blipFill rotWithShape="1">
                    <a:blip r:embed="rId38" cstate="hqprint">
                      <a:extLst>
                        <a:ext uri="{28A0092B-C50C-407E-A947-70E740481C1C}">
                          <a14:useLocalDpi xmlns:a14="http://schemas.microsoft.com/office/drawing/2010/main" val="0"/>
                        </a:ext>
                      </a:extLst>
                    </a:blip>
                    <a:srcRect l="17136" t="8796" r="10035" b="9854"/>
                    <a:stretch/>
                  </pic:blipFill>
                  <pic:spPr bwMode="auto">
                    <a:xfrm>
                      <a:off x="0" y="0"/>
                      <a:ext cx="2743200" cy="1592770"/>
                    </a:xfrm>
                    <a:prstGeom prst="rect">
                      <a:avLst/>
                    </a:prstGeom>
                    <a:ln>
                      <a:noFill/>
                    </a:ln>
                    <a:extLst>
                      <a:ext uri="{53640926-AAD7-44D8-BBD7-CCE9431645EC}">
                        <a14:shadowObscured xmlns:a14="http://schemas.microsoft.com/office/drawing/2010/main"/>
                      </a:ext>
                    </a:extLst>
                  </pic:spPr>
                </pic:pic>
              </a:graphicData>
            </a:graphic>
          </wp:inline>
        </w:drawing>
      </w:r>
    </w:p>
    <w:p w14:paraId="359B6CEA" w14:textId="092AA7B2" w:rsidR="00455850" w:rsidRPr="000A3708" w:rsidRDefault="00AA1D57" w:rsidP="00DF0FA1">
      <w:pPr>
        <w:keepNext/>
        <w:spacing w:line="480" w:lineRule="auto"/>
        <w:ind w:firstLine="720"/>
        <w:rPr>
          <w:rFonts w:asciiTheme="majorBidi" w:hAnsiTheme="majorBidi" w:cstheme="majorBidi"/>
        </w:rPr>
      </w:pPr>
      <w:r w:rsidRPr="000A3708">
        <w:rPr>
          <w:rFonts w:asciiTheme="majorBidi" w:hAnsiTheme="majorBidi" w:cstheme="majorBidi"/>
          <w:noProof/>
        </w:rPr>
        <mc:AlternateContent>
          <mc:Choice Requires="wps">
            <w:drawing>
              <wp:anchor distT="0" distB="0" distL="114300" distR="114300" simplePos="0" relativeHeight="251698176" behindDoc="0" locked="0" layoutInCell="1" allowOverlap="1" wp14:anchorId="37FC14C0" wp14:editId="7CBF64BD">
                <wp:simplePos x="0" y="0"/>
                <wp:positionH relativeFrom="column">
                  <wp:posOffset>394970</wp:posOffset>
                </wp:positionH>
                <wp:positionV relativeFrom="paragraph">
                  <wp:posOffset>50165</wp:posOffset>
                </wp:positionV>
                <wp:extent cx="307340" cy="347980"/>
                <wp:effectExtent l="0" t="0" r="0" b="7620"/>
                <wp:wrapNone/>
                <wp:docPr id="39" name="Text Box 39"/>
                <wp:cNvGraphicFramePr/>
                <a:graphic xmlns:a="http://schemas.openxmlformats.org/drawingml/2006/main">
                  <a:graphicData uri="http://schemas.microsoft.com/office/word/2010/wordprocessingShape">
                    <wps:wsp>
                      <wps:cNvSpPr txBox="1"/>
                      <wps:spPr>
                        <a:xfrm>
                          <a:off x="0" y="0"/>
                          <a:ext cx="30734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FEF30E" w14:textId="50657834" w:rsidR="00DB46B9" w:rsidRPr="003E5DC2" w:rsidRDefault="00DB46B9" w:rsidP="00830A57">
                            <w:pPr>
                              <w:rPr>
                                <w:sz w:val="48"/>
                                <w:szCs w:val="48"/>
                              </w:rPr>
                            </w:pPr>
                            <w:r>
                              <w:rPr>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14C0" id="Text Box 39" o:spid="_x0000_s1053" type="#_x0000_t202" style="position:absolute;left:0;text-align:left;margin-left:31.1pt;margin-top:3.95pt;width:24.2pt;height:27.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" filled="f" stroked="f">
                <v:textbox>
                  <w:txbxContent>
                    <w:p w14:paraId="37FEF30E" w14:textId="50657834" w:rsidR="00DB46B9" w:rsidRPr="003E5DC2" w:rsidRDefault="00DB46B9" w:rsidP="00830A57">
                      <w:pPr>
                        <w:rPr>
                          <w:sz w:val="48"/>
                          <w:szCs w:val="48"/>
                        </w:rPr>
                      </w:pPr>
                      <w:r>
                        <w:rPr>
                          <w:sz w:val="36"/>
                          <w:szCs w:val="36"/>
                        </w:rPr>
                        <w:t>C</w:t>
                      </w:r>
                    </w:p>
                  </w:txbxContent>
                </v:textbox>
              </v:shape>
            </w:pict>
          </mc:Fallback>
        </mc:AlternateContent>
      </w:r>
      <w:r w:rsidR="00455850" w:rsidRPr="000A3708">
        <w:rPr>
          <w:rFonts w:asciiTheme="majorBidi" w:hAnsiTheme="majorBidi" w:cstheme="majorBidi"/>
          <w:noProof/>
        </w:rPr>
        <w:drawing>
          <wp:inline distT="0" distB="0" distL="0" distR="0" wp14:anchorId="470C9AB1" wp14:editId="37598F6E">
            <wp:extent cx="2743200" cy="1600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O3MORTINC.png"/>
                    <pic:cNvPicPr/>
                  </pic:nvPicPr>
                  <pic:blipFill rotWithShape="1">
                    <a:blip r:embed="rId39" cstate="hqprint">
                      <a:extLst>
                        <a:ext uri="{28A0092B-C50C-407E-A947-70E740481C1C}">
                          <a14:useLocalDpi xmlns:a14="http://schemas.microsoft.com/office/drawing/2010/main" val="0"/>
                        </a:ext>
                      </a:extLst>
                    </a:blip>
                    <a:srcRect l="17665" t="10928" r="9585" b="10764"/>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r w:rsidR="00830A57" w:rsidRPr="000A3708">
        <w:rPr>
          <w:rFonts w:asciiTheme="majorBidi" w:hAnsiTheme="majorBidi" w:cstheme="majorBidi"/>
          <w:noProof/>
        </w:rPr>
        <mc:AlternateContent>
          <mc:Choice Requires="wps">
            <w:drawing>
              <wp:anchor distT="0" distB="0" distL="114300" distR="114300" simplePos="0" relativeHeight="251700224" behindDoc="0" locked="0" layoutInCell="1" allowOverlap="1" wp14:anchorId="3B2496B8" wp14:editId="544D9925">
                <wp:simplePos x="0" y="0"/>
                <wp:positionH relativeFrom="column">
                  <wp:posOffset>3149600</wp:posOffset>
                </wp:positionH>
                <wp:positionV relativeFrom="paragraph">
                  <wp:posOffset>917</wp:posOffset>
                </wp:positionV>
                <wp:extent cx="307861" cy="348009"/>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307861" cy="34800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C143EC" w14:textId="4CE8B65D" w:rsidR="00DB46B9" w:rsidRPr="003E5DC2" w:rsidRDefault="00DB46B9" w:rsidP="00830A57">
                            <w:pPr>
                              <w:rPr>
                                <w:sz w:val="48"/>
                                <w:szCs w:val="48"/>
                              </w:rPr>
                            </w:pPr>
                            <w:r>
                              <w:rPr>
                                <w:sz w:val="36"/>
                                <w:szCs w:val="36"/>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496B8" id="Text Box 43" o:spid="_x0000_s1054" type="#_x0000_t202" style="position:absolute;left:0;text-align:left;margin-left:248pt;margin-top:.05pt;width:24.25pt;height:27.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" filled="f" stroked="f">
                <v:textbox>
                  <w:txbxContent>
                    <w:p w14:paraId="5FC143EC" w14:textId="4CE8B65D" w:rsidR="00DB46B9" w:rsidRPr="003E5DC2" w:rsidRDefault="00DB46B9" w:rsidP="00830A57">
                      <w:pPr>
                        <w:rPr>
                          <w:sz w:val="48"/>
                          <w:szCs w:val="48"/>
                        </w:rPr>
                      </w:pPr>
                      <w:r>
                        <w:rPr>
                          <w:sz w:val="36"/>
                          <w:szCs w:val="36"/>
                        </w:rPr>
                        <w:t>D</w:t>
                      </w:r>
                    </w:p>
                  </w:txbxContent>
                </v:textbox>
              </v:shape>
            </w:pict>
          </mc:Fallback>
        </mc:AlternateContent>
      </w:r>
      <w:r w:rsidR="00455850" w:rsidRPr="000A3708">
        <w:rPr>
          <w:rFonts w:asciiTheme="majorBidi" w:hAnsiTheme="majorBidi" w:cstheme="majorBidi"/>
          <w:noProof/>
        </w:rPr>
        <w:drawing>
          <wp:inline distT="0" distB="0" distL="0" distR="0" wp14:anchorId="703FA1C1" wp14:editId="7DFA6861">
            <wp:extent cx="2743200" cy="16002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O3MORTDEC.png"/>
                    <pic:cNvPicPr/>
                  </pic:nvPicPr>
                  <pic:blipFill rotWithShape="1">
                    <a:blip r:embed="rId40" cstate="hqprint">
                      <a:extLst>
                        <a:ext uri="{28A0092B-C50C-407E-A947-70E740481C1C}">
                          <a14:useLocalDpi xmlns:a14="http://schemas.microsoft.com/office/drawing/2010/main" val="0"/>
                        </a:ext>
                      </a:extLst>
                    </a:blip>
                    <a:srcRect l="17664" t="11300" r="9775" b="11041"/>
                    <a:stretch/>
                  </pic:blipFill>
                  <pic:spPr bwMode="auto">
                    <a:xfrm>
                      <a:off x="0" y="0"/>
                      <a:ext cx="2743200" cy="1600200"/>
                    </a:xfrm>
                    <a:prstGeom prst="rect">
                      <a:avLst/>
                    </a:prstGeom>
                    <a:ln>
                      <a:noFill/>
                    </a:ln>
                    <a:extLst>
                      <a:ext uri="{53640926-AAD7-44D8-BBD7-CCE9431645EC}">
                        <a14:shadowObscured xmlns:a14="http://schemas.microsoft.com/office/drawing/2010/main"/>
                      </a:ext>
                    </a:extLst>
                  </pic:spPr>
                </pic:pic>
              </a:graphicData>
            </a:graphic>
          </wp:inline>
        </w:drawing>
      </w:r>
    </w:p>
    <w:p w14:paraId="46A137F4" w14:textId="2AE12E79" w:rsidR="00286EEA" w:rsidRPr="002E05AF" w:rsidRDefault="00702280" w:rsidP="00393951">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Figure 10</w:t>
      </w:r>
      <w:r w:rsidR="007320F0"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 xml:space="preserve">Spatial trends for </w:t>
      </w:r>
      <w:r w:rsidR="007320F0" w:rsidRPr="002E05AF">
        <w:rPr>
          <w:rFonts w:asciiTheme="majorBidi" w:hAnsiTheme="majorBidi" w:cstheme="majorBidi"/>
          <w:color w:val="000000" w:themeColor="text1"/>
          <w:sz w:val="24"/>
          <w:szCs w:val="24"/>
        </w:rPr>
        <w:t>O</w:t>
      </w:r>
      <w:r w:rsidR="007320F0" w:rsidRPr="002E05AF">
        <w:rPr>
          <w:rFonts w:asciiTheme="majorBidi" w:hAnsiTheme="majorBidi" w:cstheme="majorBidi"/>
          <w:color w:val="000000" w:themeColor="text1"/>
          <w:sz w:val="24"/>
          <w:szCs w:val="24"/>
          <w:vertAlign w:val="subscript"/>
        </w:rPr>
        <w:t>3</w:t>
      </w:r>
      <w:r w:rsidR="00393951" w:rsidRPr="002E05AF">
        <w:rPr>
          <w:rFonts w:asciiTheme="majorBidi" w:hAnsiTheme="majorBidi" w:cstheme="majorBidi"/>
          <w:color w:val="000000" w:themeColor="text1"/>
          <w:sz w:val="24"/>
          <w:szCs w:val="24"/>
        </w:rPr>
        <w:t xml:space="preserve"> mortality burden</w:t>
      </w:r>
      <w:r w:rsidRPr="002E05AF">
        <w:rPr>
          <w:rFonts w:asciiTheme="majorBidi" w:hAnsiTheme="majorBidi" w:cstheme="majorBidi"/>
          <w:color w:val="000000" w:themeColor="text1"/>
          <w:sz w:val="24"/>
          <w:szCs w:val="24"/>
        </w:rPr>
        <w:t xml:space="preserve"> </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NACR</w:t>
      </w:r>
      <w:r w:rsidR="00393951" w:rsidRPr="002E05AF">
        <w:rPr>
          <w:rFonts w:asciiTheme="majorBidi" w:hAnsiTheme="majorBidi" w:cstheme="majorBidi"/>
          <w:color w:val="000000" w:themeColor="text1"/>
          <w:sz w:val="24"/>
          <w:szCs w:val="24"/>
        </w:rPr>
        <w:t>)</w:t>
      </w:r>
      <w:r w:rsidRPr="002E05AF">
        <w:rPr>
          <w:rFonts w:asciiTheme="majorBidi" w:hAnsiTheme="majorBidi" w:cstheme="majorBidi"/>
          <w:color w:val="000000" w:themeColor="text1"/>
          <w:sz w:val="24"/>
          <w:szCs w:val="24"/>
        </w:rPr>
        <w:t>: in 2009 (</w:t>
      </w:r>
      <w:r w:rsidRPr="002E05AF">
        <w:rPr>
          <w:rFonts w:asciiTheme="majorBidi" w:hAnsiTheme="majorBidi" w:cstheme="majorBidi"/>
          <w:b/>
          <w:bCs/>
          <w:color w:val="000000" w:themeColor="text1"/>
          <w:sz w:val="24"/>
          <w:szCs w:val="24"/>
        </w:rPr>
        <w:t>A</w:t>
      </w:r>
      <w:r w:rsidRPr="002E05AF">
        <w:rPr>
          <w:rFonts w:asciiTheme="majorBidi" w:hAnsiTheme="majorBidi" w:cstheme="majorBidi"/>
          <w:color w:val="000000" w:themeColor="text1"/>
          <w:sz w:val="24"/>
          <w:szCs w:val="24"/>
        </w:rPr>
        <w:t>), 2015 (</w:t>
      </w:r>
      <w:r w:rsidRPr="002E05AF">
        <w:rPr>
          <w:rFonts w:asciiTheme="majorBidi" w:hAnsiTheme="majorBidi" w:cstheme="majorBidi"/>
          <w:b/>
          <w:bCs/>
          <w:color w:val="000000" w:themeColor="text1"/>
          <w:sz w:val="24"/>
          <w:szCs w:val="24"/>
        </w:rPr>
        <w:t>B)</w:t>
      </w:r>
      <w:r w:rsidRPr="002E05AF">
        <w:rPr>
          <w:rFonts w:asciiTheme="majorBidi" w:hAnsiTheme="majorBidi" w:cstheme="majorBidi"/>
          <w:color w:val="000000" w:themeColor="text1"/>
          <w:sz w:val="24"/>
          <w:szCs w:val="24"/>
        </w:rPr>
        <w:t>, increased trend from 2009 to 2015 (</w:t>
      </w:r>
      <w:r w:rsidRPr="002E05AF">
        <w:rPr>
          <w:rFonts w:asciiTheme="majorBidi" w:hAnsiTheme="majorBidi" w:cstheme="majorBidi"/>
          <w:b/>
          <w:bCs/>
          <w:color w:val="000000" w:themeColor="text1"/>
          <w:sz w:val="24"/>
          <w:szCs w:val="24"/>
        </w:rPr>
        <w:t>C</w:t>
      </w:r>
      <w:r w:rsidRPr="002E05AF">
        <w:rPr>
          <w:rFonts w:asciiTheme="majorBidi" w:hAnsiTheme="majorBidi" w:cstheme="majorBidi"/>
          <w:color w:val="000000" w:themeColor="text1"/>
          <w:sz w:val="24"/>
          <w:szCs w:val="24"/>
        </w:rPr>
        <w:t>), decreased trend from 2009 to 2015 (</w:t>
      </w:r>
      <w:r w:rsidRPr="002E05AF">
        <w:rPr>
          <w:rFonts w:asciiTheme="majorBidi" w:hAnsiTheme="majorBidi" w:cstheme="majorBidi"/>
          <w:b/>
          <w:bCs/>
          <w:color w:val="000000" w:themeColor="text1"/>
          <w:sz w:val="24"/>
          <w:szCs w:val="24"/>
        </w:rPr>
        <w:t>D</w:t>
      </w:r>
      <w:r w:rsidRPr="002E05AF">
        <w:rPr>
          <w:rFonts w:asciiTheme="majorBidi" w:hAnsiTheme="majorBidi" w:cstheme="majorBidi"/>
          <w:color w:val="000000" w:themeColor="text1"/>
          <w:sz w:val="24"/>
          <w:szCs w:val="24"/>
        </w:rPr>
        <w:t>)</w:t>
      </w:r>
    </w:p>
    <w:p w14:paraId="41C410C0" w14:textId="643AACC3" w:rsidR="007320F0" w:rsidRPr="000A3708" w:rsidRDefault="00AA1D57" w:rsidP="00AA1D57">
      <w:pPr>
        <w:spacing w:line="480" w:lineRule="auto"/>
        <w:ind w:firstLine="720"/>
        <w:rPr>
          <w:rFonts w:asciiTheme="majorBidi" w:hAnsiTheme="majorBidi" w:cstheme="majorBidi"/>
        </w:rPr>
      </w:pPr>
      <w:r w:rsidRPr="000A3708">
        <w:rPr>
          <w:rFonts w:asciiTheme="majorBidi" w:hAnsiTheme="majorBidi" w:cstheme="majorBidi"/>
        </w:rPr>
        <w:t>For NACR</w:t>
      </w:r>
      <w:r w:rsidR="007320F0" w:rsidRPr="000A3708">
        <w:rPr>
          <w:rFonts w:asciiTheme="majorBidi" w:hAnsiTheme="majorBidi" w:cstheme="majorBidi"/>
        </w:rPr>
        <w:t xml:space="preserve"> O</w:t>
      </w:r>
      <w:r w:rsidR="007320F0" w:rsidRPr="000A3708">
        <w:rPr>
          <w:rFonts w:asciiTheme="majorBidi" w:hAnsiTheme="majorBidi" w:cstheme="majorBidi"/>
          <w:vertAlign w:val="subscript"/>
        </w:rPr>
        <w:t>3</w:t>
      </w:r>
      <w:r w:rsidR="007320F0" w:rsidRPr="000A3708">
        <w:rPr>
          <w:rFonts w:asciiTheme="majorBidi" w:hAnsiTheme="majorBidi" w:cstheme="majorBidi"/>
        </w:rPr>
        <w:t>-related deaths</w:t>
      </w:r>
      <w:r w:rsidR="00F40D17" w:rsidRPr="000A3708">
        <w:rPr>
          <w:rFonts w:asciiTheme="majorBidi" w:hAnsiTheme="majorBidi" w:cstheme="majorBidi"/>
        </w:rPr>
        <w:t>,</w:t>
      </w:r>
      <w:r w:rsidRPr="000A3708">
        <w:rPr>
          <w:rFonts w:asciiTheme="majorBidi" w:hAnsiTheme="majorBidi" w:cstheme="majorBidi"/>
        </w:rPr>
        <w:t xml:space="preserve"> there was less of a distinction between</w:t>
      </w:r>
      <w:r w:rsidR="007320F0" w:rsidRPr="000A3708">
        <w:rPr>
          <w:rFonts w:asciiTheme="majorBidi" w:hAnsiTheme="majorBidi" w:cstheme="majorBidi"/>
        </w:rPr>
        <w:t xml:space="preserve"> </w:t>
      </w:r>
      <w:r w:rsidRPr="000A3708">
        <w:rPr>
          <w:rFonts w:asciiTheme="majorBidi" w:hAnsiTheme="majorBidi" w:cstheme="majorBidi"/>
        </w:rPr>
        <w:t>decreases and increases (Figure 10)</w:t>
      </w:r>
      <w:r w:rsidR="007320F0" w:rsidRPr="000A3708">
        <w:rPr>
          <w:rFonts w:asciiTheme="majorBidi" w:hAnsiTheme="majorBidi" w:cstheme="majorBidi"/>
        </w:rPr>
        <w:t xml:space="preserve"> </w:t>
      </w:r>
      <w:r w:rsidRPr="000A3708">
        <w:rPr>
          <w:rFonts w:asciiTheme="majorBidi" w:hAnsiTheme="majorBidi" w:cstheme="majorBidi"/>
        </w:rPr>
        <w:t>c</w:t>
      </w:r>
      <w:r w:rsidR="009A36CB" w:rsidRPr="000A3708">
        <w:rPr>
          <w:rFonts w:asciiTheme="majorBidi" w:hAnsiTheme="majorBidi" w:cstheme="majorBidi"/>
        </w:rPr>
        <w:t xml:space="preserve">ompared to the results </w:t>
      </w:r>
      <w:r w:rsidR="00F40D17" w:rsidRPr="000A3708">
        <w:rPr>
          <w:rFonts w:asciiTheme="majorBidi" w:hAnsiTheme="majorBidi" w:cstheme="majorBidi"/>
        </w:rPr>
        <w:t xml:space="preserve">for </w:t>
      </w:r>
      <w:r w:rsidR="009A36CB" w:rsidRPr="000A3708">
        <w:rPr>
          <w:rFonts w:asciiTheme="majorBidi" w:hAnsiTheme="majorBidi" w:cstheme="majorBidi"/>
        </w:rPr>
        <w:t>PM</w:t>
      </w:r>
      <w:r w:rsidR="009A36CB" w:rsidRPr="000A3708">
        <w:rPr>
          <w:rFonts w:asciiTheme="majorBidi" w:hAnsiTheme="majorBidi" w:cstheme="majorBidi"/>
          <w:vertAlign w:val="subscript"/>
        </w:rPr>
        <w:t>2.5</w:t>
      </w:r>
      <w:r w:rsidRPr="000A3708">
        <w:rPr>
          <w:rFonts w:asciiTheme="majorBidi" w:hAnsiTheme="majorBidi" w:cstheme="majorBidi"/>
        </w:rPr>
        <w:t>.</w:t>
      </w:r>
      <w:r w:rsidR="009A36CB" w:rsidRPr="000A3708">
        <w:rPr>
          <w:rFonts w:asciiTheme="majorBidi" w:hAnsiTheme="majorBidi" w:cstheme="majorBidi"/>
        </w:rPr>
        <w:t xml:space="preserve"> New England </w:t>
      </w:r>
      <w:r w:rsidRPr="000A3708">
        <w:rPr>
          <w:rFonts w:asciiTheme="majorBidi" w:hAnsiTheme="majorBidi" w:cstheme="majorBidi"/>
        </w:rPr>
        <w:t>wa</w:t>
      </w:r>
      <w:r w:rsidR="009A36CB" w:rsidRPr="000A3708">
        <w:rPr>
          <w:rFonts w:asciiTheme="majorBidi" w:hAnsiTheme="majorBidi" w:cstheme="majorBidi"/>
        </w:rPr>
        <w:t>s one of the regions that saw some of the greatest decreases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 xml:space="preserve">-related deaths, along with areas of southern California and </w:t>
      </w:r>
      <w:r w:rsidRPr="000A3708">
        <w:rPr>
          <w:rFonts w:asciiTheme="majorBidi" w:hAnsiTheme="majorBidi" w:cstheme="majorBidi"/>
        </w:rPr>
        <w:t xml:space="preserve">coastal Washington </w:t>
      </w:r>
      <w:r w:rsidR="009A36CB" w:rsidRPr="000A3708">
        <w:rPr>
          <w:rFonts w:asciiTheme="majorBidi" w:hAnsiTheme="majorBidi" w:cstheme="majorBidi"/>
        </w:rPr>
        <w:t xml:space="preserve">area. </w:t>
      </w:r>
      <w:r w:rsidRPr="000A3708">
        <w:rPr>
          <w:rFonts w:asciiTheme="majorBidi" w:hAnsiTheme="majorBidi" w:cstheme="majorBidi"/>
        </w:rPr>
        <w:t xml:space="preserve">However, other </w:t>
      </w:r>
      <w:r w:rsidR="009A36CB" w:rsidRPr="000A3708">
        <w:rPr>
          <w:rFonts w:asciiTheme="majorBidi" w:hAnsiTheme="majorBidi" w:cstheme="majorBidi"/>
        </w:rPr>
        <w:t>areas of California saw significant increases in O</w:t>
      </w:r>
      <w:r w:rsidR="009A36CB" w:rsidRPr="000A3708">
        <w:rPr>
          <w:rFonts w:asciiTheme="majorBidi" w:hAnsiTheme="majorBidi" w:cstheme="majorBidi"/>
          <w:vertAlign w:val="subscript"/>
        </w:rPr>
        <w:t>3</w:t>
      </w:r>
      <w:r w:rsidR="009A36CB" w:rsidRPr="000A3708">
        <w:rPr>
          <w:rFonts w:asciiTheme="majorBidi" w:hAnsiTheme="majorBidi" w:cstheme="majorBidi"/>
        </w:rPr>
        <w:t>-related deaths</w:t>
      </w:r>
      <w:r w:rsidRPr="000A3708">
        <w:rPr>
          <w:rFonts w:asciiTheme="majorBidi" w:hAnsiTheme="majorBidi" w:cstheme="majorBidi"/>
        </w:rPr>
        <w:t xml:space="preserve"> matching some of the variability seen in the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-related deaths from Figures 8 and 9. </w:t>
      </w:r>
    </w:p>
    <w:p w14:paraId="522AB64C" w14:textId="325C54FC" w:rsidR="000B3479" w:rsidRPr="00725502" w:rsidRDefault="00AF42A5" w:rsidP="00725502">
      <w:pPr>
        <w:spacing w:line="480" w:lineRule="auto"/>
        <w:ind w:firstLine="720"/>
        <w:rPr>
          <w:rFonts w:asciiTheme="majorBidi" w:hAnsiTheme="majorBidi" w:cstheme="majorBidi"/>
        </w:rPr>
      </w:pPr>
      <w:r w:rsidRPr="000A3708">
        <w:rPr>
          <w:rFonts w:asciiTheme="majorBidi" w:hAnsiTheme="majorBidi" w:cstheme="majorBidi"/>
        </w:rPr>
        <w:t>Additionally</w:t>
      </w:r>
      <w:r w:rsidR="003D1024" w:rsidRPr="000A3708">
        <w:rPr>
          <w:rFonts w:asciiTheme="majorBidi" w:hAnsiTheme="majorBidi" w:cstheme="majorBidi"/>
        </w:rPr>
        <w:t>, individual</w:t>
      </w:r>
      <w:r w:rsidRPr="000A3708">
        <w:rPr>
          <w:rFonts w:asciiTheme="majorBidi" w:hAnsiTheme="majorBidi" w:cstheme="majorBidi"/>
        </w:rPr>
        <w:t xml:space="preserve"> states were examined </w:t>
      </w:r>
      <w:r w:rsidR="003E5DC2" w:rsidRPr="000A3708">
        <w:rPr>
          <w:rFonts w:asciiTheme="majorBidi" w:hAnsiTheme="majorBidi" w:cstheme="majorBidi"/>
        </w:rPr>
        <w:t>to</w:t>
      </w:r>
      <w:r w:rsidRPr="000A3708">
        <w:rPr>
          <w:rFonts w:asciiTheme="majorBidi" w:hAnsiTheme="majorBidi" w:cstheme="majorBidi"/>
        </w:rPr>
        <w:t xml:space="preserve"> </w:t>
      </w:r>
      <w:r w:rsidR="00AA1D57" w:rsidRPr="000A3708">
        <w:rPr>
          <w:rFonts w:asciiTheme="majorBidi" w:hAnsiTheme="majorBidi" w:cstheme="majorBidi"/>
        </w:rPr>
        <w:t xml:space="preserve">better quantify regional trends in air pollution-related </w:t>
      </w:r>
      <w:r w:rsidRPr="000A3708">
        <w:rPr>
          <w:rFonts w:asciiTheme="majorBidi" w:hAnsiTheme="majorBidi" w:cstheme="majorBidi"/>
        </w:rPr>
        <w:t xml:space="preserve">deaths and to </w:t>
      </w:r>
      <w:r w:rsidR="00AA1D57" w:rsidRPr="000A3708">
        <w:rPr>
          <w:rFonts w:asciiTheme="majorBidi" w:hAnsiTheme="majorBidi" w:cstheme="majorBidi"/>
        </w:rPr>
        <w:t xml:space="preserve">determine the </w:t>
      </w:r>
      <w:r w:rsidRPr="000A3708">
        <w:rPr>
          <w:rFonts w:asciiTheme="majorBidi" w:hAnsiTheme="majorBidi" w:cstheme="majorBidi"/>
        </w:rPr>
        <w:t>states</w:t>
      </w:r>
      <w:r w:rsidR="00AA1D57" w:rsidRPr="000A3708">
        <w:rPr>
          <w:rFonts w:asciiTheme="majorBidi" w:hAnsiTheme="majorBidi" w:cstheme="majorBidi"/>
        </w:rPr>
        <w:t xml:space="preserve"> that</w:t>
      </w:r>
      <w:r w:rsidRPr="000A3708">
        <w:rPr>
          <w:rFonts w:asciiTheme="majorBidi" w:hAnsiTheme="majorBidi" w:cstheme="majorBidi"/>
        </w:rPr>
        <w:t xml:space="preserve"> benefitted the most from improvements in air quality. Table</w:t>
      </w:r>
      <w:r w:rsidR="008C6ED0" w:rsidRPr="000A3708">
        <w:rPr>
          <w:rFonts w:asciiTheme="majorBidi" w:hAnsiTheme="majorBidi" w:cstheme="majorBidi"/>
        </w:rPr>
        <w:t>s</w:t>
      </w:r>
      <w:r w:rsidRPr="000A3708">
        <w:rPr>
          <w:rFonts w:asciiTheme="majorBidi" w:hAnsiTheme="majorBidi" w:cstheme="majorBidi"/>
        </w:rPr>
        <w:t xml:space="preserve"> </w:t>
      </w:r>
      <w:r w:rsidR="00627137" w:rsidRPr="000A3708">
        <w:rPr>
          <w:rFonts w:asciiTheme="majorBidi" w:hAnsiTheme="majorBidi" w:cstheme="majorBidi"/>
        </w:rPr>
        <w:t>2</w:t>
      </w:r>
      <w:r w:rsidR="006D1E8B" w:rsidRPr="000A3708">
        <w:rPr>
          <w:rFonts w:asciiTheme="majorBidi" w:hAnsiTheme="majorBidi" w:cstheme="majorBidi"/>
        </w:rPr>
        <w:t>-</w:t>
      </w:r>
      <w:r w:rsidR="00E11CA8" w:rsidRPr="000A3708">
        <w:rPr>
          <w:rFonts w:asciiTheme="majorBidi" w:hAnsiTheme="majorBidi" w:cstheme="majorBidi"/>
        </w:rPr>
        <w:t>4</w:t>
      </w:r>
      <w:r w:rsidRPr="000A3708">
        <w:rPr>
          <w:rFonts w:asciiTheme="majorBidi" w:hAnsiTheme="majorBidi" w:cstheme="majorBidi"/>
        </w:rPr>
        <w:t xml:space="preserve"> show the three states with the </w:t>
      </w:r>
      <w:r w:rsidR="00A071D1" w:rsidRPr="000A3708">
        <w:rPr>
          <w:rFonts w:asciiTheme="majorBidi" w:hAnsiTheme="majorBidi" w:cstheme="majorBidi"/>
        </w:rPr>
        <w:t>most</w:t>
      </w:r>
      <w:r w:rsidR="009A36CB" w:rsidRPr="000A3708">
        <w:rPr>
          <w:rFonts w:asciiTheme="majorBidi" w:hAnsiTheme="majorBidi" w:cstheme="majorBidi"/>
        </w:rPr>
        <w:t xml:space="preserve"> excess deaths in each category, a full list of the deaths and trends for all states can be found in the appendix.</w:t>
      </w:r>
    </w:p>
    <w:p w14:paraId="5DC1083E" w14:textId="3A02919A" w:rsidR="000A12A1" w:rsidRPr="000A3708" w:rsidRDefault="00AB516B" w:rsidP="00E11CA8">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Pr="000A3708">
        <w:rPr>
          <w:rFonts w:asciiTheme="majorBidi" w:hAnsiTheme="majorBidi" w:cstheme="majorBidi"/>
        </w:rPr>
        <w:t>2</w:t>
      </w:r>
      <w:r w:rsidR="000A12A1" w:rsidRPr="000A3708">
        <w:rPr>
          <w:rFonts w:asciiTheme="majorBidi" w:hAnsiTheme="majorBidi" w:cstheme="majorBidi"/>
          <w:i/>
          <w:iCs/>
        </w:rPr>
        <w:t xml:space="preserve"> Leading states in premature mortality and </w:t>
      </w:r>
      <w:r w:rsidR="00E11CA8" w:rsidRPr="000A3708">
        <w:rPr>
          <w:rFonts w:asciiTheme="majorBidi" w:hAnsiTheme="majorBidi" w:cstheme="majorBidi"/>
          <w:i/>
          <w:iCs/>
        </w:rPr>
        <w:t xml:space="preserve">reductions </w:t>
      </w:r>
      <w:r w:rsidR="000A12A1" w:rsidRPr="000A3708">
        <w:rPr>
          <w:rFonts w:asciiTheme="majorBidi" w:hAnsiTheme="majorBidi" w:cstheme="majorBidi"/>
          <w:i/>
          <w:iCs/>
        </w:rPr>
        <w:t>for PM</w:t>
      </w:r>
      <w:r w:rsidR="000A12A1" w:rsidRPr="000A3708">
        <w:rPr>
          <w:rFonts w:asciiTheme="majorBidi" w:hAnsiTheme="majorBidi" w:cstheme="majorBidi"/>
          <w:vertAlign w:val="subscript"/>
        </w:rPr>
        <w:t>2.5</w:t>
      </w:r>
      <w:r w:rsidR="00E11CA8" w:rsidRPr="000A3708">
        <w:rPr>
          <w:rFonts w:asciiTheme="majorBidi" w:hAnsiTheme="majorBidi" w:cstheme="majorBidi"/>
        </w:rPr>
        <w:t xml:space="preserve"> </w:t>
      </w:r>
      <w:r w:rsidR="00E11CA8" w:rsidRPr="000A3708">
        <w:rPr>
          <w:rFonts w:asciiTheme="majorBidi" w:hAnsiTheme="majorBidi" w:cstheme="majorBidi"/>
          <w:i/>
          <w:iCs/>
        </w:rPr>
        <w:t>SAT</w:t>
      </w:r>
    </w:p>
    <w:tbl>
      <w:tblPr>
        <w:tblStyle w:val="TableGrid"/>
        <w:tblW w:w="0" w:type="auto"/>
        <w:jc w:val="center"/>
        <w:tblLook w:val="04A0" w:firstRow="1" w:lastRow="0" w:firstColumn="1" w:lastColumn="0" w:noHBand="0" w:noVBand="1"/>
      </w:tblPr>
      <w:tblGrid>
        <w:gridCol w:w="336"/>
        <w:gridCol w:w="1444"/>
        <w:gridCol w:w="1268"/>
        <w:gridCol w:w="1890"/>
      </w:tblGrid>
      <w:tr w:rsidR="00285111" w:rsidRPr="000A3708" w14:paraId="5452432E" w14:textId="77777777" w:rsidTr="00A10FED">
        <w:trPr>
          <w:trHeight w:val="265"/>
          <w:jc w:val="center"/>
        </w:trPr>
        <w:tc>
          <w:tcPr>
            <w:tcW w:w="336" w:type="dxa"/>
          </w:tcPr>
          <w:p w14:paraId="4C090EEE" w14:textId="77777777" w:rsidR="00E11CA8" w:rsidRPr="000A3708" w:rsidRDefault="00E11CA8" w:rsidP="00AF42A5">
            <w:pPr>
              <w:rPr>
                <w:rFonts w:asciiTheme="majorBidi" w:hAnsiTheme="majorBidi" w:cstheme="majorBidi"/>
              </w:rPr>
            </w:pPr>
          </w:p>
        </w:tc>
        <w:tc>
          <w:tcPr>
            <w:tcW w:w="4602" w:type="dxa"/>
            <w:gridSpan w:val="3"/>
          </w:tcPr>
          <w:p w14:paraId="0599DC84" w14:textId="7D42E3C2" w:rsidR="00E11CA8" w:rsidRPr="000A3708" w:rsidRDefault="00E11CA8" w:rsidP="00AF42A5">
            <w:pPr>
              <w:jc w:val="center"/>
              <w:rPr>
                <w:rFonts w:asciiTheme="majorBidi" w:hAnsiTheme="majorBidi" w:cstheme="majorBidi"/>
              </w:rPr>
            </w:pPr>
            <w:r w:rsidRPr="000A3708">
              <w:rPr>
                <w:rFonts w:asciiTheme="majorBidi" w:hAnsiTheme="majorBidi" w:cstheme="majorBidi"/>
              </w:rPr>
              <w:t>SAT</w:t>
            </w:r>
          </w:p>
        </w:tc>
      </w:tr>
      <w:tr w:rsidR="00A10FED" w:rsidRPr="000A3708" w14:paraId="3EEB174D" w14:textId="77777777" w:rsidTr="00A10FED">
        <w:trPr>
          <w:trHeight w:val="314"/>
          <w:jc w:val="center"/>
        </w:trPr>
        <w:tc>
          <w:tcPr>
            <w:tcW w:w="336" w:type="dxa"/>
          </w:tcPr>
          <w:p w14:paraId="11C0ABFE" w14:textId="77777777" w:rsidR="00285111" w:rsidRPr="000A3708" w:rsidRDefault="00285111" w:rsidP="00AF42A5">
            <w:pPr>
              <w:rPr>
                <w:rFonts w:asciiTheme="majorBidi" w:hAnsiTheme="majorBidi" w:cstheme="majorBidi"/>
              </w:rPr>
            </w:pPr>
          </w:p>
        </w:tc>
        <w:tc>
          <w:tcPr>
            <w:tcW w:w="1444" w:type="dxa"/>
          </w:tcPr>
          <w:p w14:paraId="2792E573" w14:textId="5A03E374" w:rsidR="00285111" w:rsidRPr="000A3708" w:rsidRDefault="00285111" w:rsidP="00AF42A5">
            <w:pPr>
              <w:jc w:val="center"/>
              <w:rPr>
                <w:rFonts w:asciiTheme="majorBidi" w:hAnsiTheme="majorBidi" w:cstheme="majorBidi"/>
              </w:rPr>
            </w:pPr>
            <w:r w:rsidRPr="000A3708">
              <w:rPr>
                <w:rFonts w:asciiTheme="majorBidi" w:hAnsiTheme="majorBidi" w:cstheme="majorBidi"/>
              </w:rPr>
              <w:t>1999</w:t>
            </w:r>
          </w:p>
        </w:tc>
        <w:tc>
          <w:tcPr>
            <w:tcW w:w="1268" w:type="dxa"/>
          </w:tcPr>
          <w:p w14:paraId="49792CC4" w14:textId="58DF064D" w:rsidR="00285111" w:rsidRPr="000A3708" w:rsidRDefault="00285111" w:rsidP="003D2753">
            <w:pPr>
              <w:jc w:val="center"/>
              <w:rPr>
                <w:rFonts w:asciiTheme="majorBidi" w:hAnsiTheme="majorBidi" w:cstheme="majorBidi"/>
              </w:rPr>
            </w:pPr>
            <w:r w:rsidRPr="000A3708">
              <w:rPr>
                <w:rFonts w:asciiTheme="majorBidi" w:hAnsiTheme="majorBidi" w:cstheme="majorBidi"/>
              </w:rPr>
              <w:t>2011</w:t>
            </w:r>
          </w:p>
        </w:tc>
        <w:tc>
          <w:tcPr>
            <w:tcW w:w="1890" w:type="dxa"/>
          </w:tcPr>
          <w:p w14:paraId="48B739B0" w14:textId="09A8E931" w:rsidR="00285111" w:rsidRPr="000A3708" w:rsidRDefault="00285111" w:rsidP="008D71CC">
            <w:pPr>
              <w:jc w:val="center"/>
              <w:rPr>
                <w:rFonts w:asciiTheme="majorBidi" w:hAnsiTheme="majorBidi" w:cstheme="majorBidi"/>
              </w:rPr>
            </w:pPr>
            <w:r w:rsidRPr="000A3708">
              <w:rPr>
                <w:rFonts w:asciiTheme="majorBidi" w:hAnsiTheme="majorBidi" w:cstheme="majorBidi"/>
              </w:rPr>
              <w:t>Largest Decrease</w:t>
            </w:r>
          </w:p>
        </w:tc>
      </w:tr>
      <w:tr w:rsidR="00A10FED" w:rsidRPr="000A3708" w14:paraId="08C507F0" w14:textId="77777777" w:rsidTr="00A10FED">
        <w:trPr>
          <w:trHeight w:val="527"/>
          <w:jc w:val="center"/>
        </w:trPr>
        <w:tc>
          <w:tcPr>
            <w:tcW w:w="336" w:type="dxa"/>
          </w:tcPr>
          <w:p w14:paraId="6FB8076F" w14:textId="7EA45432" w:rsidR="00285111" w:rsidRPr="000A3708" w:rsidRDefault="00285111" w:rsidP="00AF42A5">
            <w:pPr>
              <w:jc w:val="center"/>
              <w:rPr>
                <w:rFonts w:asciiTheme="majorBidi" w:hAnsiTheme="majorBidi" w:cstheme="majorBidi"/>
              </w:rPr>
            </w:pPr>
            <w:r w:rsidRPr="000A3708">
              <w:rPr>
                <w:rFonts w:asciiTheme="majorBidi" w:hAnsiTheme="majorBidi" w:cstheme="majorBidi"/>
              </w:rPr>
              <w:t>1</w:t>
            </w:r>
          </w:p>
        </w:tc>
        <w:tc>
          <w:tcPr>
            <w:tcW w:w="1444" w:type="dxa"/>
          </w:tcPr>
          <w:p w14:paraId="1E3813C7"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California</w:t>
            </w:r>
          </w:p>
          <w:p w14:paraId="02020E49" w14:textId="215A8E50" w:rsidR="00285111" w:rsidRPr="000A3708" w:rsidRDefault="00D27492" w:rsidP="007D02DF">
            <w:pPr>
              <w:jc w:val="center"/>
              <w:rPr>
                <w:rFonts w:asciiTheme="majorBidi" w:hAnsiTheme="majorBidi" w:cstheme="majorBidi"/>
              </w:rPr>
            </w:pPr>
            <w:r w:rsidRPr="000A3708">
              <w:rPr>
                <w:rFonts w:asciiTheme="majorBidi" w:hAnsiTheme="majorBidi" w:cstheme="majorBidi"/>
              </w:rPr>
              <w:t>(7,360</w:t>
            </w:r>
            <w:r w:rsidR="00285111" w:rsidRPr="000A3708">
              <w:rPr>
                <w:rFonts w:asciiTheme="majorBidi" w:hAnsiTheme="majorBidi" w:cstheme="majorBidi"/>
              </w:rPr>
              <w:t>)</w:t>
            </w:r>
          </w:p>
        </w:tc>
        <w:tc>
          <w:tcPr>
            <w:tcW w:w="1268" w:type="dxa"/>
          </w:tcPr>
          <w:p w14:paraId="3060F7BE"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California</w:t>
            </w:r>
          </w:p>
          <w:p w14:paraId="23EABBCC" w14:textId="51BA41EB" w:rsidR="00285111" w:rsidRPr="000A3708" w:rsidRDefault="00D27492" w:rsidP="007D02DF">
            <w:pPr>
              <w:jc w:val="center"/>
              <w:rPr>
                <w:rFonts w:asciiTheme="majorBidi" w:hAnsiTheme="majorBidi" w:cstheme="majorBidi"/>
              </w:rPr>
            </w:pPr>
            <w:r w:rsidRPr="000A3708">
              <w:rPr>
                <w:rFonts w:asciiTheme="majorBidi" w:hAnsiTheme="majorBidi" w:cstheme="majorBidi"/>
              </w:rPr>
              <w:t>(3,920</w:t>
            </w:r>
            <w:r w:rsidR="00285111" w:rsidRPr="000A3708">
              <w:rPr>
                <w:rFonts w:asciiTheme="majorBidi" w:hAnsiTheme="majorBidi" w:cstheme="majorBidi"/>
              </w:rPr>
              <w:t>)</w:t>
            </w:r>
          </w:p>
        </w:tc>
        <w:tc>
          <w:tcPr>
            <w:tcW w:w="1890" w:type="dxa"/>
          </w:tcPr>
          <w:p w14:paraId="31751520"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Florida</w:t>
            </w:r>
          </w:p>
          <w:p w14:paraId="7F333A34" w14:textId="2A124E8F" w:rsidR="00285111" w:rsidRPr="000A3708" w:rsidRDefault="00D27492" w:rsidP="007D02DF">
            <w:pPr>
              <w:jc w:val="center"/>
              <w:rPr>
                <w:rFonts w:asciiTheme="majorBidi" w:hAnsiTheme="majorBidi" w:cstheme="majorBidi"/>
              </w:rPr>
            </w:pPr>
            <w:r w:rsidRPr="000A3708">
              <w:rPr>
                <w:rFonts w:asciiTheme="majorBidi" w:hAnsiTheme="majorBidi" w:cstheme="majorBidi"/>
              </w:rPr>
              <w:t>(-3,580</w:t>
            </w:r>
            <w:r w:rsidR="00285111" w:rsidRPr="000A3708">
              <w:rPr>
                <w:rFonts w:asciiTheme="majorBidi" w:hAnsiTheme="majorBidi" w:cstheme="majorBidi"/>
              </w:rPr>
              <w:t>)</w:t>
            </w:r>
          </w:p>
        </w:tc>
      </w:tr>
      <w:tr w:rsidR="00A10FED" w:rsidRPr="000A3708" w14:paraId="1EF8DB92" w14:textId="77777777" w:rsidTr="00A10FED">
        <w:trPr>
          <w:trHeight w:val="547"/>
          <w:jc w:val="center"/>
        </w:trPr>
        <w:tc>
          <w:tcPr>
            <w:tcW w:w="336" w:type="dxa"/>
          </w:tcPr>
          <w:p w14:paraId="09CE3345" w14:textId="5A029235" w:rsidR="00285111" w:rsidRPr="000A3708" w:rsidRDefault="00285111" w:rsidP="00AF42A5">
            <w:pPr>
              <w:jc w:val="center"/>
              <w:rPr>
                <w:rFonts w:asciiTheme="majorBidi" w:hAnsiTheme="majorBidi" w:cstheme="majorBidi"/>
              </w:rPr>
            </w:pPr>
            <w:r w:rsidRPr="000A3708">
              <w:rPr>
                <w:rFonts w:asciiTheme="majorBidi" w:hAnsiTheme="majorBidi" w:cstheme="majorBidi"/>
              </w:rPr>
              <w:t>2</w:t>
            </w:r>
          </w:p>
        </w:tc>
        <w:tc>
          <w:tcPr>
            <w:tcW w:w="1444" w:type="dxa"/>
          </w:tcPr>
          <w:p w14:paraId="0EA61C09" w14:textId="77777777" w:rsidR="00285111" w:rsidRPr="000A3708" w:rsidRDefault="00285111" w:rsidP="007D02DF">
            <w:pPr>
              <w:jc w:val="center"/>
              <w:rPr>
                <w:rFonts w:asciiTheme="majorBidi" w:hAnsiTheme="majorBidi" w:cstheme="majorBidi"/>
              </w:rPr>
            </w:pPr>
            <w:r w:rsidRPr="000A3708">
              <w:rPr>
                <w:rFonts w:asciiTheme="majorBidi" w:hAnsiTheme="majorBidi" w:cstheme="majorBidi"/>
              </w:rPr>
              <w:t>Texas</w:t>
            </w:r>
          </w:p>
          <w:p w14:paraId="46919091" w14:textId="16D84FD4" w:rsidR="00285111" w:rsidRPr="000A3708" w:rsidRDefault="00D27492" w:rsidP="007D02DF">
            <w:pPr>
              <w:jc w:val="center"/>
              <w:rPr>
                <w:rFonts w:asciiTheme="majorBidi" w:hAnsiTheme="majorBidi" w:cstheme="majorBidi"/>
              </w:rPr>
            </w:pPr>
            <w:r w:rsidRPr="000A3708">
              <w:rPr>
                <w:rFonts w:asciiTheme="majorBidi" w:hAnsiTheme="majorBidi" w:cstheme="majorBidi"/>
              </w:rPr>
              <w:t>(6,060</w:t>
            </w:r>
            <w:r w:rsidR="00285111" w:rsidRPr="000A3708">
              <w:rPr>
                <w:rFonts w:asciiTheme="majorBidi" w:hAnsiTheme="majorBidi" w:cstheme="majorBidi"/>
              </w:rPr>
              <w:t>)</w:t>
            </w:r>
          </w:p>
        </w:tc>
        <w:tc>
          <w:tcPr>
            <w:tcW w:w="1268" w:type="dxa"/>
          </w:tcPr>
          <w:p w14:paraId="30CA15CC" w14:textId="0D0346A8" w:rsidR="00285111" w:rsidRPr="000A3708" w:rsidRDefault="00D27492" w:rsidP="007D02DF">
            <w:pPr>
              <w:jc w:val="center"/>
              <w:rPr>
                <w:rFonts w:asciiTheme="majorBidi" w:hAnsiTheme="majorBidi" w:cstheme="majorBidi"/>
              </w:rPr>
            </w:pPr>
            <w:r w:rsidRPr="000A3708">
              <w:rPr>
                <w:rFonts w:asciiTheme="majorBidi" w:hAnsiTheme="majorBidi" w:cstheme="majorBidi"/>
              </w:rPr>
              <w:t>Texas</w:t>
            </w:r>
          </w:p>
          <w:p w14:paraId="5963F4D9" w14:textId="717FB89F" w:rsidR="00285111" w:rsidRPr="000A3708" w:rsidRDefault="00D27492" w:rsidP="007D02DF">
            <w:pPr>
              <w:jc w:val="center"/>
              <w:rPr>
                <w:rFonts w:asciiTheme="majorBidi" w:hAnsiTheme="majorBidi" w:cstheme="majorBidi"/>
              </w:rPr>
            </w:pPr>
            <w:r w:rsidRPr="000A3708">
              <w:rPr>
                <w:rFonts w:asciiTheme="majorBidi" w:hAnsiTheme="majorBidi" w:cstheme="majorBidi"/>
              </w:rPr>
              <w:t>(2,820</w:t>
            </w:r>
            <w:r w:rsidR="00285111" w:rsidRPr="000A3708">
              <w:rPr>
                <w:rFonts w:asciiTheme="majorBidi" w:hAnsiTheme="majorBidi" w:cstheme="majorBidi"/>
              </w:rPr>
              <w:t>)</w:t>
            </w:r>
          </w:p>
        </w:tc>
        <w:tc>
          <w:tcPr>
            <w:tcW w:w="1890" w:type="dxa"/>
          </w:tcPr>
          <w:p w14:paraId="3DE3DC5E" w14:textId="6BCA1F98" w:rsidR="00285111" w:rsidRPr="000A3708" w:rsidRDefault="00D27492" w:rsidP="007D02DF">
            <w:pPr>
              <w:jc w:val="center"/>
              <w:rPr>
                <w:rFonts w:asciiTheme="majorBidi" w:hAnsiTheme="majorBidi" w:cstheme="majorBidi"/>
              </w:rPr>
            </w:pPr>
            <w:r w:rsidRPr="000A3708">
              <w:rPr>
                <w:rFonts w:asciiTheme="majorBidi" w:hAnsiTheme="majorBidi" w:cstheme="majorBidi"/>
              </w:rPr>
              <w:t>California</w:t>
            </w:r>
          </w:p>
          <w:p w14:paraId="6AB5116E" w14:textId="1B5C7FF8" w:rsidR="00285111" w:rsidRPr="000A3708" w:rsidRDefault="00D27492" w:rsidP="007D02DF">
            <w:pPr>
              <w:jc w:val="center"/>
              <w:rPr>
                <w:rFonts w:asciiTheme="majorBidi" w:hAnsiTheme="majorBidi" w:cstheme="majorBidi"/>
              </w:rPr>
            </w:pPr>
            <w:r w:rsidRPr="000A3708">
              <w:rPr>
                <w:rFonts w:asciiTheme="majorBidi" w:hAnsiTheme="majorBidi" w:cstheme="majorBidi"/>
              </w:rPr>
              <w:t>(-3,440</w:t>
            </w:r>
            <w:r w:rsidR="00285111" w:rsidRPr="000A3708">
              <w:rPr>
                <w:rFonts w:asciiTheme="majorBidi" w:hAnsiTheme="majorBidi" w:cstheme="majorBidi"/>
              </w:rPr>
              <w:t>)</w:t>
            </w:r>
          </w:p>
        </w:tc>
      </w:tr>
      <w:tr w:rsidR="00A10FED" w:rsidRPr="000A3708" w14:paraId="0452F854" w14:textId="77777777" w:rsidTr="00A10FED">
        <w:trPr>
          <w:trHeight w:val="530"/>
          <w:jc w:val="center"/>
        </w:trPr>
        <w:tc>
          <w:tcPr>
            <w:tcW w:w="336" w:type="dxa"/>
          </w:tcPr>
          <w:p w14:paraId="4C0C4023" w14:textId="727F796A" w:rsidR="00285111" w:rsidRPr="000A3708" w:rsidRDefault="00285111" w:rsidP="00AF42A5">
            <w:pPr>
              <w:jc w:val="center"/>
              <w:rPr>
                <w:rFonts w:asciiTheme="majorBidi" w:hAnsiTheme="majorBidi" w:cstheme="majorBidi"/>
              </w:rPr>
            </w:pPr>
            <w:r w:rsidRPr="000A3708">
              <w:rPr>
                <w:rFonts w:asciiTheme="majorBidi" w:hAnsiTheme="majorBidi" w:cstheme="majorBidi"/>
              </w:rPr>
              <w:t>3</w:t>
            </w:r>
          </w:p>
        </w:tc>
        <w:tc>
          <w:tcPr>
            <w:tcW w:w="1444" w:type="dxa"/>
          </w:tcPr>
          <w:p w14:paraId="65FCB1A0" w14:textId="28E9BF4F" w:rsidR="00285111" w:rsidRPr="000A3708" w:rsidRDefault="00D27492" w:rsidP="007D02DF">
            <w:pPr>
              <w:jc w:val="center"/>
              <w:rPr>
                <w:rFonts w:asciiTheme="majorBidi" w:hAnsiTheme="majorBidi" w:cstheme="majorBidi"/>
              </w:rPr>
            </w:pPr>
            <w:r w:rsidRPr="000A3708">
              <w:rPr>
                <w:rFonts w:asciiTheme="majorBidi" w:hAnsiTheme="majorBidi" w:cstheme="majorBidi"/>
              </w:rPr>
              <w:t>Ohio</w:t>
            </w:r>
          </w:p>
          <w:p w14:paraId="0D055F3A" w14:textId="1A1F87E4" w:rsidR="00285111" w:rsidRPr="000A3708" w:rsidRDefault="00D27492" w:rsidP="007D02DF">
            <w:pPr>
              <w:jc w:val="center"/>
              <w:rPr>
                <w:rFonts w:asciiTheme="majorBidi" w:hAnsiTheme="majorBidi" w:cstheme="majorBidi"/>
              </w:rPr>
            </w:pPr>
            <w:r w:rsidRPr="000A3708">
              <w:rPr>
                <w:rFonts w:asciiTheme="majorBidi" w:hAnsiTheme="majorBidi" w:cstheme="majorBidi"/>
              </w:rPr>
              <w:t>(5,160</w:t>
            </w:r>
            <w:r w:rsidR="00285111" w:rsidRPr="000A3708">
              <w:rPr>
                <w:rFonts w:asciiTheme="majorBidi" w:hAnsiTheme="majorBidi" w:cstheme="majorBidi"/>
              </w:rPr>
              <w:t>)</w:t>
            </w:r>
          </w:p>
        </w:tc>
        <w:tc>
          <w:tcPr>
            <w:tcW w:w="1268" w:type="dxa"/>
          </w:tcPr>
          <w:p w14:paraId="687E1102" w14:textId="0F486BE6" w:rsidR="00285111" w:rsidRPr="000A3708" w:rsidRDefault="00D27492" w:rsidP="007D02DF">
            <w:pPr>
              <w:jc w:val="center"/>
              <w:rPr>
                <w:rFonts w:asciiTheme="majorBidi" w:hAnsiTheme="majorBidi" w:cstheme="majorBidi"/>
              </w:rPr>
            </w:pPr>
            <w:r w:rsidRPr="000A3708">
              <w:rPr>
                <w:rFonts w:asciiTheme="majorBidi" w:hAnsiTheme="majorBidi" w:cstheme="majorBidi"/>
              </w:rPr>
              <w:t>Ohio</w:t>
            </w:r>
          </w:p>
          <w:p w14:paraId="2222E5C0" w14:textId="23A5454E" w:rsidR="00285111" w:rsidRPr="000A3708" w:rsidRDefault="00D27492" w:rsidP="007D02DF">
            <w:pPr>
              <w:jc w:val="center"/>
              <w:rPr>
                <w:rFonts w:asciiTheme="majorBidi" w:hAnsiTheme="majorBidi" w:cstheme="majorBidi"/>
              </w:rPr>
            </w:pPr>
            <w:r w:rsidRPr="000A3708">
              <w:rPr>
                <w:rFonts w:asciiTheme="majorBidi" w:hAnsiTheme="majorBidi" w:cstheme="majorBidi"/>
              </w:rPr>
              <w:t>(2,100)</w:t>
            </w:r>
          </w:p>
        </w:tc>
        <w:tc>
          <w:tcPr>
            <w:tcW w:w="1890" w:type="dxa"/>
          </w:tcPr>
          <w:p w14:paraId="5233AA9F" w14:textId="3D47FC17" w:rsidR="00285111" w:rsidRPr="000A3708" w:rsidRDefault="00D27492" w:rsidP="00D27492">
            <w:pPr>
              <w:jc w:val="center"/>
              <w:rPr>
                <w:rFonts w:asciiTheme="majorBidi" w:hAnsiTheme="majorBidi" w:cstheme="majorBidi"/>
              </w:rPr>
            </w:pPr>
            <w:r w:rsidRPr="000A3708">
              <w:rPr>
                <w:rFonts w:asciiTheme="majorBidi" w:hAnsiTheme="majorBidi" w:cstheme="majorBidi"/>
              </w:rPr>
              <w:t>Texas</w:t>
            </w:r>
          </w:p>
          <w:p w14:paraId="2FD4BAA3" w14:textId="46A61387" w:rsidR="00285111" w:rsidRPr="000A3708" w:rsidRDefault="00D27492" w:rsidP="007D02DF">
            <w:pPr>
              <w:jc w:val="center"/>
              <w:rPr>
                <w:rFonts w:asciiTheme="majorBidi" w:hAnsiTheme="majorBidi" w:cstheme="majorBidi"/>
              </w:rPr>
            </w:pPr>
            <w:r w:rsidRPr="000A3708">
              <w:rPr>
                <w:rFonts w:asciiTheme="majorBidi" w:hAnsiTheme="majorBidi" w:cstheme="majorBidi"/>
              </w:rPr>
              <w:t>(-3,230</w:t>
            </w:r>
            <w:r w:rsidR="00285111" w:rsidRPr="000A3708">
              <w:rPr>
                <w:rFonts w:asciiTheme="majorBidi" w:hAnsiTheme="majorBidi" w:cstheme="majorBidi"/>
              </w:rPr>
              <w:t>)</w:t>
            </w:r>
          </w:p>
        </w:tc>
      </w:tr>
    </w:tbl>
    <w:p w14:paraId="1390B039" w14:textId="77777777" w:rsidR="00C50A3D" w:rsidRPr="000A3708" w:rsidRDefault="00C50A3D" w:rsidP="00D27492">
      <w:pPr>
        <w:spacing w:line="480" w:lineRule="auto"/>
        <w:rPr>
          <w:rFonts w:asciiTheme="majorBidi" w:hAnsiTheme="majorBidi" w:cstheme="majorBidi"/>
          <w:b/>
          <w:bCs/>
        </w:rPr>
      </w:pPr>
    </w:p>
    <w:p w14:paraId="33DB559C" w14:textId="0F9895D8" w:rsidR="00E11CA8" w:rsidRPr="000A3708" w:rsidRDefault="00E11CA8" w:rsidP="00A10FED">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Pr="000A3708">
        <w:rPr>
          <w:rFonts w:asciiTheme="majorBidi" w:hAnsiTheme="majorBidi" w:cstheme="majorBidi"/>
        </w:rPr>
        <w:t>3</w:t>
      </w:r>
      <w:r w:rsidRPr="000A3708">
        <w:rPr>
          <w:rFonts w:asciiTheme="majorBidi" w:hAnsiTheme="majorBidi" w:cstheme="majorBidi"/>
          <w:i/>
          <w:iCs/>
        </w:rPr>
        <w:t xml:space="preserve"> Leading states in premature mortality and reductions for PM</w:t>
      </w:r>
      <w:r w:rsidRPr="000A3708">
        <w:rPr>
          <w:rFonts w:asciiTheme="majorBidi" w:hAnsiTheme="majorBidi" w:cstheme="majorBidi"/>
          <w:vertAlign w:val="subscript"/>
        </w:rPr>
        <w:t>2.5</w:t>
      </w:r>
      <w:r w:rsidRPr="000A3708">
        <w:rPr>
          <w:rFonts w:asciiTheme="majorBidi" w:hAnsiTheme="majorBidi" w:cstheme="majorBidi"/>
        </w:rPr>
        <w:t xml:space="preserve"> </w:t>
      </w:r>
      <w:r w:rsidRPr="000A3708">
        <w:rPr>
          <w:rFonts w:asciiTheme="majorBidi" w:hAnsiTheme="majorBidi" w:cstheme="majorBidi"/>
          <w:i/>
          <w:iCs/>
        </w:rPr>
        <w:t>NACR</w:t>
      </w:r>
    </w:p>
    <w:tbl>
      <w:tblPr>
        <w:tblStyle w:val="TableGrid"/>
        <w:tblW w:w="0" w:type="auto"/>
        <w:jc w:val="center"/>
        <w:tblLayout w:type="fixed"/>
        <w:tblLook w:val="04A0" w:firstRow="1" w:lastRow="0" w:firstColumn="1" w:lastColumn="0" w:noHBand="0" w:noVBand="1"/>
      </w:tblPr>
      <w:tblGrid>
        <w:gridCol w:w="361"/>
        <w:gridCol w:w="1516"/>
        <w:gridCol w:w="1530"/>
        <w:gridCol w:w="1904"/>
      </w:tblGrid>
      <w:tr w:rsidR="00285111" w:rsidRPr="000A3708" w14:paraId="45B7B2B5" w14:textId="7DDF0D64" w:rsidTr="00285111">
        <w:trPr>
          <w:jc w:val="center"/>
        </w:trPr>
        <w:tc>
          <w:tcPr>
            <w:tcW w:w="361" w:type="dxa"/>
          </w:tcPr>
          <w:p w14:paraId="030522E0" w14:textId="77777777" w:rsidR="00285111" w:rsidRPr="000A3708" w:rsidRDefault="00285111" w:rsidP="006A38EF">
            <w:pPr>
              <w:rPr>
                <w:rFonts w:asciiTheme="majorBidi" w:hAnsiTheme="majorBidi" w:cstheme="majorBidi"/>
              </w:rPr>
            </w:pPr>
          </w:p>
        </w:tc>
        <w:tc>
          <w:tcPr>
            <w:tcW w:w="4950" w:type="dxa"/>
            <w:gridSpan w:val="3"/>
          </w:tcPr>
          <w:p w14:paraId="7111BAEC" w14:textId="57D43514" w:rsidR="00285111" w:rsidRPr="000A3708" w:rsidRDefault="00285111" w:rsidP="00D13BCD">
            <w:pPr>
              <w:jc w:val="center"/>
              <w:rPr>
                <w:rFonts w:asciiTheme="majorBidi" w:hAnsiTheme="majorBidi" w:cstheme="majorBidi"/>
              </w:rPr>
            </w:pPr>
            <w:r w:rsidRPr="000A3708">
              <w:rPr>
                <w:rFonts w:asciiTheme="majorBidi" w:hAnsiTheme="majorBidi" w:cstheme="majorBidi"/>
              </w:rPr>
              <w:t>NACR</w:t>
            </w:r>
          </w:p>
        </w:tc>
      </w:tr>
      <w:tr w:rsidR="00285111" w:rsidRPr="000A3708" w14:paraId="40FB41CA" w14:textId="503CEAD7" w:rsidTr="005F6EA9">
        <w:trPr>
          <w:jc w:val="center"/>
        </w:trPr>
        <w:tc>
          <w:tcPr>
            <w:tcW w:w="361" w:type="dxa"/>
          </w:tcPr>
          <w:p w14:paraId="606F6048" w14:textId="77777777" w:rsidR="00285111" w:rsidRPr="000A3708" w:rsidRDefault="00285111" w:rsidP="006A38EF">
            <w:pPr>
              <w:rPr>
                <w:rFonts w:asciiTheme="majorBidi" w:hAnsiTheme="majorBidi" w:cstheme="majorBidi"/>
              </w:rPr>
            </w:pPr>
          </w:p>
        </w:tc>
        <w:tc>
          <w:tcPr>
            <w:tcW w:w="1516" w:type="dxa"/>
          </w:tcPr>
          <w:p w14:paraId="334F9954" w14:textId="7717A059" w:rsidR="00285111" w:rsidRPr="000A3708" w:rsidRDefault="00285111" w:rsidP="00D13BCD">
            <w:pPr>
              <w:jc w:val="center"/>
              <w:rPr>
                <w:rFonts w:asciiTheme="majorBidi" w:hAnsiTheme="majorBidi" w:cstheme="majorBidi"/>
              </w:rPr>
            </w:pPr>
            <w:r w:rsidRPr="000A3708">
              <w:rPr>
                <w:rFonts w:asciiTheme="majorBidi" w:hAnsiTheme="majorBidi" w:cstheme="majorBidi"/>
              </w:rPr>
              <w:t>2009</w:t>
            </w:r>
          </w:p>
        </w:tc>
        <w:tc>
          <w:tcPr>
            <w:tcW w:w="1530" w:type="dxa"/>
          </w:tcPr>
          <w:p w14:paraId="0FBA019D" w14:textId="77777777" w:rsidR="00285111" w:rsidRPr="000A3708" w:rsidRDefault="00285111" w:rsidP="00D13BCD">
            <w:pPr>
              <w:jc w:val="center"/>
              <w:rPr>
                <w:rFonts w:asciiTheme="majorBidi" w:hAnsiTheme="majorBidi" w:cstheme="majorBidi"/>
              </w:rPr>
            </w:pPr>
            <w:r w:rsidRPr="000A3708">
              <w:rPr>
                <w:rFonts w:asciiTheme="majorBidi" w:hAnsiTheme="majorBidi" w:cstheme="majorBidi"/>
              </w:rPr>
              <w:t>2015</w:t>
            </w:r>
          </w:p>
        </w:tc>
        <w:tc>
          <w:tcPr>
            <w:tcW w:w="1904" w:type="dxa"/>
          </w:tcPr>
          <w:p w14:paraId="6DDC8C32" w14:textId="785AA33C" w:rsidR="00285111" w:rsidRPr="000A3708" w:rsidRDefault="00285111" w:rsidP="00D13BCD">
            <w:pPr>
              <w:jc w:val="center"/>
              <w:rPr>
                <w:rFonts w:asciiTheme="majorBidi" w:hAnsiTheme="majorBidi" w:cstheme="majorBidi"/>
              </w:rPr>
            </w:pPr>
            <w:r w:rsidRPr="000A3708">
              <w:rPr>
                <w:rFonts w:asciiTheme="majorBidi" w:hAnsiTheme="majorBidi" w:cstheme="majorBidi"/>
              </w:rPr>
              <w:t>Largest Decrease</w:t>
            </w:r>
          </w:p>
        </w:tc>
      </w:tr>
      <w:tr w:rsidR="00285111" w:rsidRPr="000A3708" w14:paraId="6CE2481A" w14:textId="3C2FDF9E" w:rsidTr="005F6EA9">
        <w:trPr>
          <w:trHeight w:val="530"/>
          <w:jc w:val="center"/>
        </w:trPr>
        <w:tc>
          <w:tcPr>
            <w:tcW w:w="361" w:type="dxa"/>
          </w:tcPr>
          <w:p w14:paraId="08D74216" w14:textId="6A9747D2" w:rsidR="00285111" w:rsidRPr="000A3708" w:rsidRDefault="00285111" w:rsidP="006A38EF">
            <w:pPr>
              <w:rPr>
                <w:rFonts w:asciiTheme="majorBidi" w:hAnsiTheme="majorBidi" w:cstheme="majorBidi"/>
              </w:rPr>
            </w:pPr>
            <w:r w:rsidRPr="000A3708">
              <w:rPr>
                <w:rFonts w:asciiTheme="majorBidi" w:hAnsiTheme="majorBidi" w:cstheme="majorBidi"/>
              </w:rPr>
              <w:t>1</w:t>
            </w:r>
          </w:p>
        </w:tc>
        <w:tc>
          <w:tcPr>
            <w:tcW w:w="1516" w:type="dxa"/>
          </w:tcPr>
          <w:p w14:paraId="0217C451" w14:textId="22DDC6EF" w:rsidR="00285111" w:rsidRPr="000A3708" w:rsidRDefault="005F6EA9" w:rsidP="00D13BCD">
            <w:pPr>
              <w:jc w:val="center"/>
              <w:rPr>
                <w:rFonts w:asciiTheme="majorBidi" w:hAnsiTheme="majorBidi" w:cstheme="majorBidi"/>
              </w:rPr>
            </w:pPr>
            <w:r w:rsidRPr="000A3708">
              <w:rPr>
                <w:rFonts w:asciiTheme="majorBidi" w:hAnsiTheme="majorBidi" w:cstheme="majorBidi"/>
              </w:rPr>
              <w:t>California (8,65</w:t>
            </w:r>
            <w:r w:rsidR="00285111" w:rsidRPr="000A3708">
              <w:rPr>
                <w:rFonts w:asciiTheme="majorBidi" w:hAnsiTheme="majorBidi" w:cstheme="majorBidi"/>
              </w:rPr>
              <w:t>0)</w:t>
            </w:r>
          </w:p>
        </w:tc>
        <w:tc>
          <w:tcPr>
            <w:tcW w:w="1530" w:type="dxa"/>
          </w:tcPr>
          <w:p w14:paraId="64D31A69" w14:textId="77777777" w:rsidR="00285111" w:rsidRPr="000A3708" w:rsidRDefault="00285111" w:rsidP="006A38EF">
            <w:pPr>
              <w:jc w:val="center"/>
              <w:rPr>
                <w:rFonts w:asciiTheme="majorBidi" w:hAnsiTheme="majorBidi" w:cstheme="majorBidi"/>
              </w:rPr>
            </w:pPr>
            <w:r w:rsidRPr="000A3708">
              <w:rPr>
                <w:rFonts w:asciiTheme="majorBidi" w:hAnsiTheme="majorBidi" w:cstheme="majorBidi"/>
              </w:rPr>
              <w:t>California</w:t>
            </w:r>
          </w:p>
          <w:p w14:paraId="11A916D3" w14:textId="052858AA" w:rsidR="00285111" w:rsidRPr="000A3708" w:rsidRDefault="004A442B" w:rsidP="00D13BCD">
            <w:pPr>
              <w:jc w:val="center"/>
              <w:rPr>
                <w:rFonts w:asciiTheme="majorBidi" w:hAnsiTheme="majorBidi" w:cstheme="majorBidi"/>
              </w:rPr>
            </w:pPr>
            <w:r w:rsidRPr="000A3708">
              <w:rPr>
                <w:rFonts w:asciiTheme="majorBidi" w:hAnsiTheme="majorBidi" w:cstheme="majorBidi"/>
              </w:rPr>
              <w:t>(6,590</w:t>
            </w:r>
            <w:r w:rsidR="00285111" w:rsidRPr="000A3708">
              <w:rPr>
                <w:rFonts w:asciiTheme="majorBidi" w:hAnsiTheme="majorBidi" w:cstheme="majorBidi"/>
              </w:rPr>
              <w:t>)</w:t>
            </w:r>
          </w:p>
        </w:tc>
        <w:tc>
          <w:tcPr>
            <w:tcW w:w="1904" w:type="dxa"/>
          </w:tcPr>
          <w:p w14:paraId="1EDD5D9E" w14:textId="77777777" w:rsidR="00285111" w:rsidRPr="000A3708" w:rsidRDefault="00285111" w:rsidP="00D13BCD">
            <w:pPr>
              <w:jc w:val="center"/>
              <w:rPr>
                <w:rFonts w:asciiTheme="majorBidi" w:hAnsiTheme="majorBidi" w:cstheme="majorBidi"/>
              </w:rPr>
            </w:pPr>
            <w:r w:rsidRPr="000A3708">
              <w:rPr>
                <w:rFonts w:asciiTheme="majorBidi" w:hAnsiTheme="majorBidi" w:cstheme="majorBidi"/>
              </w:rPr>
              <w:t>New York</w:t>
            </w:r>
          </w:p>
          <w:p w14:paraId="2D5D3C62" w14:textId="2E7759BA" w:rsidR="00285111" w:rsidRPr="000A3708" w:rsidRDefault="004A442B" w:rsidP="00D13BCD">
            <w:pPr>
              <w:jc w:val="center"/>
              <w:rPr>
                <w:rFonts w:asciiTheme="majorBidi" w:hAnsiTheme="majorBidi" w:cstheme="majorBidi"/>
              </w:rPr>
            </w:pPr>
            <w:r w:rsidRPr="000A3708">
              <w:rPr>
                <w:rFonts w:asciiTheme="majorBidi" w:hAnsiTheme="majorBidi" w:cstheme="majorBidi"/>
              </w:rPr>
              <w:t>(-2,620</w:t>
            </w:r>
            <w:r w:rsidR="00285111" w:rsidRPr="000A3708">
              <w:rPr>
                <w:rFonts w:asciiTheme="majorBidi" w:hAnsiTheme="majorBidi" w:cstheme="majorBidi"/>
              </w:rPr>
              <w:t>)</w:t>
            </w:r>
          </w:p>
        </w:tc>
      </w:tr>
      <w:tr w:rsidR="00285111" w:rsidRPr="000A3708" w14:paraId="0EA094CA" w14:textId="5D30DCBF" w:rsidTr="005F6EA9">
        <w:trPr>
          <w:jc w:val="center"/>
        </w:trPr>
        <w:tc>
          <w:tcPr>
            <w:tcW w:w="361" w:type="dxa"/>
          </w:tcPr>
          <w:p w14:paraId="68DBD567" w14:textId="28FFFCB4" w:rsidR="00285111" w:rsidRPr="000A3708" w:rsidRDefault="00285111" w:rsidP="006A38EF">
            <w:pPr>
              <w:rPr>
                <w:rFonts w:asciiTheme="majorBidi" w:hAnsiTheme="majorBidi" w:cstheme="majorBidi"/>
              </w:rPr>
            </w:pPr>
            <w:r w:rsidRPr="000A3708">
              <w:rPr>
                <w:rFonts w:asciiTheme="majorBidi" w:hAnsiTheme="majorBidi" w:cstheme="majorBidi"/>
              </w:rPr>
              <w:t>2</w:t>
            </w:r>
          </w:p>
        </w:tc>
        <w:tc>
          <w:tcPr>
            <w:tcW w:w="1516" w:type="dxa"/>
          </w:tcPr>
          <w:p w14:paraId="3FF4F8BE" w14:textId="58A334D2" w:rsidR="00285111" w:rsidRPr="000A3708" w:rsidRDefault="005F6EA9" w:rsidP="00D13BCD">
            <w:pPr>
              <w:jc w:val="center"/>
              <w:rPr>
                <w:rFonts w:asciiTheme="majorBidi" w:hAnsiTheme="majorBidi" w:cstheme="majorBidi"/>
              </w:rPr>
            </w:pPr>
            <w:r w:rsidRPr="000A3708">
              <w:rPr>
                <w:rFonts w:asciiTheme="majorBidi" w:hAnsiTheme="majorBidi" w:cstheme="majorBidi"/>
              </w:rPr>
              <w:t>Pennsylvania (4,860</w:t>
            </w:r>
            <w:r w:rsidR="00285111" w:rsidRPr="000A3708">
              <w:rPr>
                <w:rFonts w:asciiTheme="majorBidi" w:hAnsiTheme="majorBidi" w:cstheme="majorBidi"/>
              </w:rPr>
              <w:t>)</w:t>
            </w:r>
          </w:p>
        </w:tc>
        <w:tc>
          <w:tcPr>
            <w:tcW w:w="1530" w:type="dxa"/>
          </w:tcPr>
          <w:p w14:paraId="33F76F0F" w14:textId="41426017" w:rsidR="00285111" w:rsidRPr="000A3708" w:rsidRDefault="004A442B" w:rsidP="004A442B">
            <w:pPr>
              <w:jc w:val="center"/>
              <w:rPr>
                <w:rFonts w:asciiTheme="majorBidi" w:hAnsiTheme="majorBidi" w:cstheme="majorBidi"/>
              </w:rPr>
            </w:pPr>
            <w:r w:rsidRPr="000A3708">
              <w:rPr>
                <w:rFonts w:asciiTheme="majorBidi" w:hAnsiTheme="majorBidi" w:cstheme="majorBidi"/>
              </w:rPr>
              <w:t>Ohio</w:t>
            </w:r>
          </w:p>
          <w:p w14:paraId="366C6AB7" w14:textId="0BFDF88E" w:rsidR="00285111" w:rsidRPr="000A3708" w:rsidRDefault="004A442B" w:rsidP="00D13BCD">
            <w:pPr>
              <w:jc w:val="center"/>
              <w:rPr>
                <w:rFonts w:asciiTheme="majorBidi" w:hAnsiTheme="majorBidi" w:cstheme="majorBidi"/>
              </w:rPr>
            </w:pPr>
            <w:r w:rsidRPr="000A3708">
              <w:rPr>
                <w:rFonts w:asciiTheme="majorBidi" w:hAnsiTheme="majorBidi" w:cstheme="majorBidi"/>
              </w:rPr>
              <w:t>(2,850</w:t>
            </w:r>
            <w:r w:rsidR="00285111" w:rsidRPr="000A3708">
              <w:rPr>
                <w:rFonts w:asciiTheme="majorBidi" w:hAnsiTheme="majorBidi" w:cstheme="majorBidi"/>
              </w:rPr>
              <w:t>)</w:t>
            </w:r>
          </w:p>
        </w:tc>
        <w:tc>
          <w:tcPr>
            <w:tcW w:w="1904" w:type="dxa"/>
          </w:tcPr>
          <w:p w14:paraId="7846C744" w14:textId="5A666319" w:rsidR="00285111" w:rsidRPr="000A3708" w:rsidRDefault="004A442B" w:rsidP="00D13BCD">
            <w:pPr>
              <w:jc w:val="center"/>
              <w:rPr>
                <w:rFonts w:asciiTheme="majorBidi" w:hAnsiTheme="majorBidi" w:cstheme="majorBidi"/>
              </w:rPr>
            </w:pPr>
            <w:r w:rsidRPr="000A3708">
              <w:rPr>
                <w:rFonts w:asciiTheme="majorBidi" w:hAnsiTheme="majorBidi" w:cstheme="majorBidi"/>
              </w:rPr>
              <w:t>California</w:t>
            </w:r>
          </w:p>
          <w:p w14:paraId="4E578545" w14:textId="6ACC3CAE" w:rsidR="00285111" w:rsidRPr="000A3708" w:rsidRDefault="004A442B" w:rsidP="004A442B">
            <w:pPr>
              <w:jc w:val="center"/>
              <w:rPr>
                <w:rFonts w:asciiTheme="majorBidi" w:hAnsiTheme="majorBidi" w:cstheme="majorBidi"/>
              </w:rPr>
            </w:pPr>
            <w:r w:rsidRPr="000A3708">
              <w:rPr>
                <w:rFonts w:asciiTheme="majorBidi" w:hAnsiTheme="majorBidi" w:cstheme="majorBidi"/>
              </w:rPr>
              <w:t>(-2,060</w:t>
            </w:r>
            <w:r w:rsidR="00285111" w:rsidRPr="000A3708">
              <w:rPr>
                <w:rFonts w:asciiTheme="majorBidi" w:hAnsiTheme="majorBidi" w:cstheme="majorBidi"/>
              </w:rPr>
              <w:t>)</w:t>
            </w:r>
          </w:p>
        </w:tc>
      </w:tr>
      <w:tr w:rsidR="00285111" w:rsidRPr="000A3708" w14:paraId="09015ED4" w14:textId="034CAF17" w:rsidTr="005F6EA9">
        <w:trPr>
          <w:trHeight w:val="494"/>
          <w:jc w:val="center"/>
        </w:trPr>
        <w:tc>
          <w:tcPr>
            <w:tcW w:w="361" w:type="dxa"/>
          </w:tcPr>
          <w:p w14:paraId="38277CEF" w14:textId="4D8FB7D1" w:rsidR="00285111" w:rsidRPr="000A3708" w:rsidRDefault="00285111" w:rsidP="006A38EF">
            <w:pPr>
              <w:rPr>
                <w:rFonts w:asciiTheme="majorBidi" w:hAnsiTheme="majorBidi" w:cstheme="majorBidi"/>
              </w:rPr>
            </w:pPr>
            <w:r w:rsidRPr="000A3708">
              <w:rPr>
                <w:rFonts w:asciiTheme="majorBidi" w:hAnsiTheme="majorBidi" w:cstheme="majorBidi"/>
              </w:rPr>
              <w:t>3</w:t>
            </w:r>
          </w:p>
        </w:tc>
        <w:tc>
          <w:tcPr>
            <w:tcW w:w="1516" w:type="dxa"/>
          </w:tcPr>
          <w:p w14:paraId="5ABD30EC" w14:textId="77777777" w:rsidR="005F6EA9" w:rsidRPr="000A3708" w:rsidRDefault="005F6EA9" w:rsidP="00D13BCD">
            <w:pPr>
              <w:jc w:val="center"/>
              <w:rPr>
                <w:rFonts w:asciiTheme="majorBidi" w:hAnsiTheme="majorBidi" w:cstheme="majorBidi"/>
              </w:rPr>
            </w:pPr>
            <w:r w:rsidRPr="000A3708">
              <w:rPr>
                <w:rFonts w:asciiTheme="majorBidi" w:hAnsiTheme="majorBidi" w:cstheme="majorBidi"/>
              </w:rPr>
              <w:t xml:space="preserve">Ohio </w:t>
            </w:r>
          </w:p>
          <w:p w14:paraId="4178D25D" w14:textId="270ABD01" w:rsidR="00285111" w:rsidRPr="000A3708" w:rsidRDefault="005F6EA9" w:rsidP="00D13BCD">
            <w:pPr>
              <w:jc w:val="center"/>
              <w:rPr>
                <w:rFonts w:asciiTheme="majorBidi" w:hAnsiTheme="majorBidi" w:cstheme="majorBidi"/>
              </w:rPr>
            </w:pPr>
            <w:r w:rsidRPr="000A3708">
              <w:rPr>
                <w:rFonts w:asciiTheme="majorBidi" w:hAnsiTheme="majorBidi" w:cstheme="majorBidi"/>
              </w:rPr>
              <w:t>(4,250</w:t>
            </w:r>
            <w:r w:rsidR="00285111" w:rsidRPr="000A3708">
              <w:rPr>
                <w:rFonts w:asciiTheme="majorBidi" w:hAnsiTheme="majorBidi" w:cstheme="majorBidi"/>
              </w:rPr>
              <w:t>)</w:t>
            </w:r>
          </w:p>
        </w:tc>
        <w:tc>
          <w:tcPr>
            <w:tcW w:w="1530" w:type="dxa"/>
          </w:tcPr>
          <w:p w14:paraId="532B107A" w14:textId="19AB8944" w:rsidR="00285111" w:rsidRPr="000A3708" w:rsidRDefault="004A442B" w:rsidP="00D13BCD">
            <w:pPr>
              <w:jc w:val="center"/>
              <w:rPr>
                <w:rFonts w:asciiTheme="majorBidi" w:hAnsiTheme="majorBidi" w:cstheme="majorBidi"/>
              </w:rPr>
            </w:pPr>
            <w:r w:rsidRPr="000A3708">
              <w:rPr>
                <w:rFonts w:asciiTheme="majorBidi" w:hAnsiTheme="majorBidi" w:cstheme="majorBidi"/>
              </w:rPr>
              <w:t>Pennsylvania</w:t>
            </w:r>
          </w:p>
          <w:p w14:paraId="3623F83B" w14:textId="7905A2E4" w:rsidR="00285111" w:rsidRPr="000A3708" w:rsidRDefault="004A442B" w:rsidP="00D13BCD">
            <w:pPr>
              <w:jc w:val="center"/>
              <w:rPr>
                <w:rFonts w:asciiTheme="majorBidi" w:hAnsiTheme="majorBidi" w:cstheme="majorBidi"/>
              </w:rPr>
            </w:pPr>
            <w:r w:rsidRPr="000A3708">
              <w:rPr>
                <w:rFonts w:asciiTheme="majorBidi" w:hAnsiTheme="majorBidi" w:cstheme="majorBidi"/>
              </w:rPr>
              <w:t>(</w:t>
            </w:r>
            <w:r w:rsidR="00285111" w:rsidRPr="000A3708">
              <w:rPr>
                <w:rFonts w:asciiTheme="majorBidi" w:hAnsiTheme="majorBidi" w:cstheme="majorBidi"/>
              </w:rPr>
              <w:t>2</w:t>
            </w:r>
            <w:r w:rsidRPr="000A3708">
              <w:rPr>
                <w:rFonts w:asciiTheme="majorBidi" w:hAnsiTheme="majorBidi" w:cstheme="majorBidi"/>
              </w:rPr>
              <w:t>,82</w:t>
            </w:r>
            <w:r w:rsidR="00285111" w:rsidRPr="000A3708">
              <w:rPr>
                <w:rFonts w:asciiTheme="majorBidi" w:hAnsiTheme="majorBidi" w:cstheme="majorBidi"/>
              </w:rPr>
              <w:t>0)</w:t>
            </w:r>
          </w:p>
        </w:tc>
        <w:tc>
          <w:tcPr>
            <w:tcW w:w="1904" w:type="dxa"/>
          </w:tcPr>
          <w:p w14:paraId="1CF6B618" w14:textId="03CB1965" w:rsidR="00285111" w:rsidRPr="000A3708" w:rsidRDefault="004A442B" w:rsidP="00D13BCD">
            <w:pPr>
              <w:jc w:val="center"/>
              <w:rPr>
                <w:rFonts w:asciiTheme="majorBidi" w:hAnsiTheme="majorBidi" w:cstheme="majorBidi"/>
              </w:rPr>
            </w:pPr>
            <w:r w:rsidRPr="000A3708">
              <w:rPr>
                <w:rFonts w:asciiTheme="majorBidi" w:hAnsiTheme="majorBidi" w:cstheme="majorBidi"/>
              </w:rPr>
              <w:t>Pennsylvania</w:t>
            </w:r>
          </w:p>
          <w:p w14:paraId="3FB47536" w14:textId="45ECD030" w:rsidR="00285111" w:rsidRPr="000A3708" w:rsidRDefault="00285111" w:rsidP="00D13BCD">
            <w:pPr>
              <w:jc w:val="center"/>
              <w:rPr>
                <w:rFonts w:asciiTheme="majorBidi" w:hAnsiTheme="majorBidi" w:cstheme="majorBidi"/>
              </w:rPr>
            </w:pPr>
            <w:r w:rsidRPr="000A3708">
              <w:rPr>
                <w:rFonts w:asciiTheme="majorBidi" w:hAnsiTheme="majorBidi" w:cstheme="majorBidi"/>
              </w:rPr>
              <w:t>(-</w:t>
            </w:r>
            <w:r w:rsidR="004A442B" w:rsidRPr="000A3708">
              <w:rPr>
                <w:rFonts w:asciiTheme="majorBidi" w:hAnsiTheme="majorBidi" w:cstheme="majorBidi"/>
              </w:rPr>
              <w:t>2,040</w:t>
            </w:r>
            <w:r w:rsidRPr="000A3708">
              <w:rPr>
                <w:rFonts w:asciiTheme="majorBidi" w:hAnsiTheme="majorBidi" w:cstheme="majorBidi"/>
              </w:rPr>
              <w:t>)</w:t>
            </w:r>
          </w:p>
        </w:tc>
      </w:tr>
    </w:tbl>
    <w:p w14:paraId="6F1157A1" w14:textId="77777777" w:rsidR="00DC57C0" w:rsidRPr="000A3708" w:rsidRDefault="00DC57C0" w:rsidP="006A38EF">
      <w:pPr>
        <w:spacing w:line="480" w:lineRule="auto"/>
        <w:rPr>
          <w:rFonts w:asciiTheme="majorBidi" w:hAnsiTheme="majorBidi" w:cstheme="majorBidi"/>
          <w:b/>
          <w:bCs/>
        </w:rPr>
      </w:pPr>
    </w:p>
    <w:p w14:paraId="64EFDB19" w14:textId="4EE1B6AB" w:rsidR="000A12A1" w:rsidRPr="000A3708" w:rsidRDefault="00AB516B" w:rsidP="00345AEE">
      <w:pPr>
        <w:spacing w:line="480" w:lineRule="auto"/>
        <w:ind w:firstLine="720"/>
        <w:jc w:val="center"/>
        <w:rPr>
          <w:rFonts w:asciiTheme="majorBidi" w:hAnsiTheme="majorBidi" w:cstheme="majorBidi"/>
          <w:i/>
          <w:iCs/>
        </w:rPr>
      </w:pPr>
      <w:r w:rsidRPr="000A3708">
        <w:rPr>
          <w:rFonts w:asciiTheme="majorBidi" w:hAnsiTheme="majorBidi" w:cstheme="majorBidi"/>
          <w:b/>
          <w:bCs/>
        </w:rPr>
        <w:t xml:space="preserve">Table </w:t>
      </w:r>
      <w:r w:rsidR="00E11CA8" w:rsidRPr="000A3708">
        <w:rPr>
          <w:rFonts w:asciiTheme="majorBidi" w:hAnsiTheme="majorBidi" w:cstheme="majorBidi"/>
          <w:b/>
          <w:bCs/>
        </w:rPr>
        <w:t>4</w:t>
      </w:r>
      <w:r w:rsidR="000A12A1" w:rsidRPr="000A3708">
        <w:rPr>
          <w:rFonts w:asciiTheme="majorBidi" w:hAnsiTheme="majorBidi" w:cstheme="majorBidi"/>
          <w:i/>
          <w:iCs/>
        </w:rPr>
        <w:t xml:space="preserve"> Leading states in premature mortality and reductions for O</w:t>
      </w:r>
      <w:r w:rsidR="000A12A1" w:rsidRPr="000A3708">
        <w:rPr>
          <w:rFonts w:asciiTheme="majorBidi" w:hAnsiTheme="majorBidi" w:cstheme="majorBidi"/>
          <w:i/>
          <w:iCs/>
          <w:vertAlign w:val="subscript"/>
        </w:rPr>
        <w:t>3</w:t>
      </w:r>
    </w:p>
    <w:tbl>
      <w:tblPr>
        <w:tblStyle w:val="TableGrid"/>
        <w:tblW w:w="0" w:type="auto"/>
        <w:jc w:val="center"/>
        <w:tblLook w:val="04A0" w:firstRow="1" w:lastRow="0" w:firstColumn="1" w:lastColumn="0" w:noHBand="0" w:noVBand="1"/>
      </w:tblPr>
      <w:tblGrid>
        <w:gridCol w:w="355"/>
        <w:gridCol w:w="1190"/>
        <w:gridCol w:w="1496"/>
        <w:gridCol w:w="1722"/>
        <w:gridCol w:w="1722"/>
      </w:tblGrid>
      <w:tr w:rsidR="003C6043" w:rsidRPr="000A3708" w14:paraId="07E65FBC" w14:textId="411850D8" w:rsidTr="00C8585F">
        <w:trPr>
          <w:jc w:val="center"/>
        </w:trPr>
        <w:tc>
          <w:tcPr>
            <w:tcW w:w="355" w:type="dxa"/>
          </w:tcPr>
          <w:p w14:paraId="5FE21CD0" w14:textId="77777777" w:rsidR="003C6043" w:rsidRPr="000A3708" w:rsidRDefault="003C6043" w:rsidP="004D519C">
            <w:pPr>
              <w:jc w:val="center"/>
              <w:rPr>
                <w:rFonts w:asciiTheme="majorBidi" w:hAnsiTheme="majorBidi" w:cstheme="majorBidi"/>
              </w:rPr>
            </w:pPr>
          </w:p>
        </w:tc>
        <w:tc>
          <w:tcPr>
            <w:tcW w:w="6130" w:type="dxa"/>
            <w:gridSpan w:val="4"/>
          </w:tcPr>
          <w:p w14:paraId="5CE24C6D" w14:textId="07501D75" w:rsidR="003C6043" w:rsidRPr="000A3708" w:rsidRDefault="003C6043" w:rsidP="004D519C">
            <w:pPr>
              <w:jc w:val="center"/>
              <w:rPr>
                <w:rFonts w:asciiTheme="majorBidi" w:hAnsiTheme="majorBidi" w:cstheme="majorBidi"/>
              </w:rPr>
            </w:pPr>
            <w:r w:rsidRPr="000A3708">
              <w:rPr>
                <w:rFonts w:asciiTheme="majorBidi" w:hAnsiTheme="majorBidi" w:cstheme="majorBidi"/>
              </w:rPr>
              <w:t>NACR</w:t>
            </w:r>
          </w:p>
        </w:tc>
      </w:tr>
      <w:tr w:rsidR="003C6043" w:rsidRPr="000A3708" w14:paraId="69D09712" w14:textId="709AE941" w:rsidTr="00C8585F">
        <w:trPr>
          <w:jc w:val="center"/>
        </w:trPr>
        <w:tc>
          <w:tcPr>
            <w:tcW w:w="355" w:type="dxa"/>
          </w:tcPr>
          <w:p w14:paraId="1FC0FA6F" w14:textId="77777777" w:rsidR="003C6043" w:rsidRPr="000A3708" w:rsidRDefault="003C6043" w:rsidP="004D519C">
            <w:pPr>
              <w:jc w:val="center"/>
              <w:rPr>
                <w:rFonts w:asciiTheme="majorBidi" w:hAnsiTheme="majorBidi" w:cstheme="majorBidi"/>
              </w:rPr>
            </w:pPr>
          </w:p>
        </w:tc>
        <w:tc>
          <w:tcPr>
            <w:tcW w:w="1190" w:type="dxa"/>
          </w:tcPr>
          <w:p w14:paraId="2BF36DB7" w14:textId="00783CCB" w:rsidR="003C6043" w:rsidRPr="000A3708" w:rsidRDefault="003C6043" w:rsidP="004D519C">
            <w:pPr>
              <w:jc w:val="center"/>
              <w:rPr>
                <w:rFonts w:asciiTheme="majorBidi" w:hAnsiTheme="majorBidi" w:cstheme="majorBidi"/>
              </w:rPr>
            </w:pPr>
            <w:r w:rsidRPr="000A3708">
              <w:rPr>
                <w:rFonts w:asciiTheme="majorBidi" w:hAnsiTheme="majorBidi" w:cstheme="majorBidi"/>
              </w:rPr>
              <w:t>2009</w:t>
            </w:r>
          </w:p>
        </w:tc>
        <w:tc>
          <w:tcPr>
            <w:tcW w:w="1496" w:type="dxa"/>
          </w:tcPr>
          <w:p w14:paraId="34C4C4B9" w14:textId="77777777" w:rsidR="003C6043" w:rsidRPr="000A3708" w:rsidRDefault="003C6043" w:rsidP="004D519C">
            <w:pPr>
              <w:jc w:val="center"/>
              <w:rPr>
                <w:rFonts w:asciiTheme="majorBidi" w:hAnsiTheme="majorBidi" w:cstheme="majorBidi"/>
              </w:rPr>
            </w:pPr>
            <w:r w:rsidRPr="000A3708">
              <w:rPr>
                <w:rFonts w:asciiTheme="majorBidi" w:hAnsiTheme="majorBidi" w:cstheme="majorBidi"/>
              </w:rPr>
              <w:t>2015</w:t>
            </w:r>
          </w:p>
        </w:tc>
        <w:tc>
          <w:tcPr>
            <w:tcW w:w="1722" w:type="dxa"/>
          </w:tcPr>
          <w:p w14:paraId="7BBBAC5E" w14:textId="50D30EE3" w:rsidR="003C6043" w:rsidRPr="000A3708" w:rsidRDefault="003C6043" w:rsidP="002C2B87">
            <w:pPr>
              <w:jc w:val="center"/>
              <w:rPr>
                <w:rFonts w:asciiTheme="majorBidi" w:hAnsiTheme="majorBidi" w:cstheme="majorBidi"/>
              </w:rPr>
            </w:pPr>
            <w:r w:rsidRPr="000A3708">
              <w:rPr>
                <w:rFonts w:asciiTheme="majorBidi" w:hAnsiTheme="majorBidi" w:cstheme="majorBidi"/>
              </w:rPr>
              <w:t>Largest Increase</w:t>
            </w:r>
          </w:p>
        </w:tc>
        <w:tc>
          <w:tcPr>
            <w:tcW w:w="1722" w:type="dxa"/>
          </w:tcPr>
          <w:p w14:paraId="05814E59" w14:textId="77777777" w:rsidR="003C6043" w:rsidRPr="000A3708" w:rsidRDefault="003C6043" w:rsidP="002C2B87">
            <w:pPr>
              <w:jc w:val="center"/>
              <w:rPr>
                <w:rFonts w:asciiTheme="majorBidi" w:hAnsiTheme="majorBidi" w:cstheme="majorBidi"/>
              </w:rPr>
            </w:pPr>
            <w:r w:rsidRPr="000A3708">
              <w:rPr>
                <w:rFonts w:asciiTheme="majorBidi" w:hAnsiTheme="majorBidi" w:cstheme="majorBidi"/>
              </w:rPr>
              <w:t>Largest</w:t>
            </w:r>
          </w:p>
          <w:p w14:paraId="01F365E4" w14:textId="28D00665" w:rsidR="003C6043" w:rsidRPr="000A3708" w:rsidRDefault="003C6043" w:rsidP="002C2B87">
            <w:pPr>
              <w:jc w:val="center"/>
              <w:rPr>
                <w:rFonts w:asciiTheme="majorBidi" w:hAnsiTheme="majorBidi" w:cstheme="majorBidi"/>
              </w:rPr>
            </w:pPr>
            <w:r w:rsidRPr="000A3708">
              <w:rPr>
                <w:rFonts w:asciiTheme="majorBidi" w:hAnsiTheme="majorBidi" w:cstheme="majorBidi"/>
              </w:rPr>
              <w:t>Decrease</w:t>
            </w:r>
          </w:p>
        </w:tc>
      </w:tr>
      <w:tr w:rsidR="003C6043" w:rsidRPr="000A3708" w14:paraId="7EEBB7D3" w14:textId="7198984B" w:rsidTr="00C8585F">
        <w:trPr>
          <w:trHeight w:val="287"/>
          <w:jc w:val="center"/>
        </w:trPr>
        <w:tc>
          <w:tcPr>
            <w:tcW w:w="355" w:type="dxa"/>
          </w:tcPr>
          <w:p w14:paraId="405354EF" w14:textId="4CA74D26" w:rsidR="003C6043" w:rsidRPr="000A3708" w:rsidRDefault="003C6043" w:rsidP="004D519C">
            <w:pPr>
              <w:rPr>
                <w:rFonts w:asciiTheme="majorBidi" w:hAnsiTheme="majorBidi" w:cstheme="majorBidi"/>
              </w:rPr>
            </w:pPr>
            <w:r w:rsidRPr="000A3708">
              <w:rPr>
                <w:rFonts w:asciiTheme="majorBidi" w:hAnsiTheme="majorBidi" w:cstheme="majorBidi"/>
              </w:rPr>
              <w:t>1</w:t>
            </w:r>
          </w:p>
        </w:tc>
        <w:tc>
          <w:tcPr>
            <w:tcW w:w="1190" w:type="dxa"/>
          </w:tcPr>
          <w:p w14:paraId="02407060" w14:textId="55F7EDA1" w:rsidR="003C6043" w:rsidRPr="000A3708" w:rsidRDefault="003C6043" w:rsidP="006D1E8B">
            <w:pPr>
              <w:jc w:val="center"/>
              <w:rPr>
                <w:rFonts w:asciiTheme="majorBidi" w:hAnsiTheme="majorBidi" w:cstheme="majorBidi"/>
              </w:rPr>
            </w:pPr>
            <w:r w:rsidRPr="000A3708">
              <w:rPr>
                <w:rFonts w:asciiTheme="majorBidi" w:hAnsiTheme="majorBidi" w:cstheme="majorBidi"/>
              </w:rPr>
              <w:t>California (1,400)</w:t>
            </w:r>
          </w:p>
        </w:tc>
        <w:tc>
          <w:tcPr>
            <w:tcW w:w="1496" w:type="dxa"/>
          </w:tcPr>
          <w:p w14:paraId="29B60BCF"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California</w:t>
            </w:r>
          </w:p>
          <w:p w14:paraId="7D23B663" w14:textId="47EFC5E9" w:rsidR="003C6043" w:rsidRPr="000A3708" w:rsidRDefault="003C6043" w:rsidP="006D1E8B">
            <w:pPr>
              <w:jc w:val="center"/>
              <w:rPr>
                <w:rFonts w:asciiTheme="majorBidi" w:hAnsiTheme="majorBidi" w:cstheme="majorBidi"/>
              </w:rPr>
            </w:pPr>
            <w:r w:rsidRPr="000A3708">
              <w:rPr>
                <w:rFonts w:asciiTheme="majorBidi" w:hAnsiTheme="majorBidi" w:cstheme="majorBidi"/>
              </w:rPr>
              <w:t>(1,300)</w:t>
            </w:r>
          </w:p>
        </w:tc>
        <w:tc>
          <w:tcPr>
            <w:tcW w:w="1722" w:type="dxa"/>
          </w:tcPr>
          <w:p w14:paraId="6849D675" w14:textId="69D0A0F5" w:rsidR="003C6043" w:rsidRPr="000A3708" w:rsidRDefault="003C6043" w:rsidP="008D71CC">
            <w:pPr>
              <w:jc w:val="center"/>
              <w:rPr>
                <w:rFonts w:asciiTheme="majorBidi" w:hAnsiTheme="majorBidi" w:cstheme="majorBidi"/>
              </w:rPr>
            </w:pPr>
            <w:r w:rsidRPr="000A3708">
              <w:rPr>
                <w:rFonts w:asciiTheme="majorBidi" w:hAnsiTheme="majorBidi" w:cstheme="majorBidi"/>
              </w:rPr>
              <w:t>Pennsylvania</w:t>
            </w:r>
          </w:p>
          <w:p w14:paraId="5E18F7EA" w14:textId="06C6F483" w:rsidR="003C6043" w:rsidRPr="000A3708" w:rsidRDefault="003C6043" w:rsidP="008D71CC">
            <w:pPr>
              <w:jc w:val="center"/>
              <w:rPr>
                <w:rFonts w:asciiTheme="majorBidi" w:hAnsiTheme="majorBidi" w:cstheme="majorBidi"/>
              </w:rPr>
            </w:pPr>
            <w:r w:rsidRPr="000A3708">
              <w:rPr>
                <w:rFonts w:asciiTheme="majorBidi" w:hAnsiTheme="majorBidi" w:cstheme="majorBidi"/>
              </w:rPr>
              <w:t>(+90)</w:t>
            </w:r>
          </w:p>
        </w:tc>
        <w:tc>
          <w:tcPr>
            <w:tcW w:w="1722" w:type="dxa"/>
          </w:tcPr>
          <w:p w14:paraId="3F8E9EFF" w14:textId="77777777" w:rsidR="003C6043" w:rsidRPr="000A3708" w:rsidRDefault="00286EEA" w:rsidP="008D71CC">
            <w:pPr>
              <w:jc w:val="center"/>
              <w:rPr>
                <w:rFonts w:asciiTheme="majorBidi" w:hAnsiTheme="majorBidi" w:cstheme="majorBidi"/>
              </w:rPr>
            </w:pPr>
            <w:r w:rsidRPr="000A3708">
              <w:rPr>
                <w:rFonts w:asciiTheme="majorBidi" w:hAnsiTheme="majorBidi" w:cstheme="majorBidi"/>
              </w:rPr>
              <w:t>Texas</w:t>
            </w:r>
          </w:p>
          <w:p w14:paraId="0617657F" w14:textId="5686E9F1" w:rsidR="00286EEA" w:rsidRPr="000A3708" w:rsidRDefault="00286EEA" w:rsidP="008D71CC">
            <w:pPr>
              <w:jc w:val="center"/>
              <w:rPr>
                <w:rFonts w:asciiTheme="majorBidi" w:hAnsiTheme="majorBidi" w:cstheme="majorBidi"/>
              </w:rPr>
            </w:pPr>
            <w:r w:rsidRPr="000A3708">
              <w:rPr>
                <w:rFonts w:asciiTheme="majorBidi" w:hAnsiTheme="majorBidi" w:cstheme="majorBidi"/>
              </w:rPr>
              <w:t>(-190)</w:t>
            </w:r>
          </w:p>
        </w:tc>
      </w:tr>
      <w:tr w:rsidR="003C6043" w:rsidRPr="000A3708" w14:paraId="2167C033" w14:textId="4A9D6113" w:rsidTr="00C8585F">
        <w:trPr>
          <w:jc w:val="center"/>
        </w:trPr>
        <w:tc>
          <w:tcPr>
            <w:tcW w:w="355" w:type="dxa"/>
          </w:tcPr>
          <w:p w14:paraId="67DA1D6B" w14:textId="5D766E9B" w:rsidR="003C6043" w:rsidRPr="000A3708" w:rsidRDefault="003C6043" w:rsidP="004D519C">
            <w:pPr>
              <w:rPr>
                <w:rFonts w:asciiTheme="majorBidi" w:hAnsiTheme="majorBidi" w:cstheme="majorBidi"/>
              </w:rPr>
            </w:pPr>
            <w:r w:rsidRPr="000A3708">
              <w:rPr>
                <w:rFonts w:asciiTheme="majorBidi" w:hAnsiTheme="majorBidi" w:cstheme="majorBidi"/>
              </w:rPr>
              <w:t>2</w:t>
            </w:r>
          </w:p>
        </w:tc>
        <w:tc>
          <w:tcPr>
            <w:tcW w:w="1190" w:type="dxa"/>
          </w:tcPr>
          <w:p w14:paraId="33F82877" w14:textId="59DECEE0" w:rsidR="003C6043" w:rsidRPr="000A3708" w:rsidRDefault="003C6043" w:rsidP="006D1E8B">
            <w:pPr>
              <w:jc w:val="center"/>
              <w:rPr>
                <w:rFonts w:asciiTheme="majorBidi" w:hAnsiTheme="majorBidi" w:cstheme="majorBidi"/>
              </w:rPr>
            </w:pPr>
            <w:r w:rsidRPr="000A3708">
              <w:rPr>
                <w:rFonts w:asciiTheme="majorBidi" w:hAnsiTheme="majorBidi" w:cstheme="majorBidi"/>
              </w:rPr>
              <w:t>Texas (800)</w:t>
            </w:r>
          </w:p>
        </w:tc>
        <w:tc>
          <w:tcPr>
            <w:tcW w:w="1496" w:type="dxa"/>
          </w:tcPr>
          <w:p w14:paraId="0EFC13EF"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Texas</w:t>
            </w:r>
          </w:p>
          <w:p w14:paraId="52353F29" w14:textId="77958080" w:rsidR="003C6043" w:rsidRPr="000A3708" w:rsidRDefault="003C6043" w:rsidP="006D1E8B">
            <w:pPr>
              <w:jc w:val="center"/>
              <w:rPr>
                <w:rFonts w:asciiTheme="majorBidi" w:hAnsiTheme="majorBidi" w:cstheme="majorBidi"/>
              </w:rPr>
            </w:pPr>
            <w:r w:rsidRPr="000A3708">
              <w:rPr>
                <w:rFonts w:asciiTheme="majorBidi" w:hAnsiTheme="majorBidi" w:cstheme="majorBidi"/>
              </w:rPr>
              <w:t>(600)</w:t>
            </w:r>
          </w:p>
        </w:tc>
        <w:tc>
          <w:tcPr>
            <w:tcW w:w="1722" w:type="dxa"/>
          </w:tcPr>
          <w:p w14:paraId="5C6AD76E"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North Carolina</w:t>
            </w:r>
          </w:p>
          <w:p w14:paraId="5FC4F13E" w14:textId="4D620816" w:rsidR="003C6043" w:rsidRPr="000A3708" w:rsidRDefault="003C6043" w:rsidP="006D1E8B">
            <w:pPr>
              <w:jc w:val="center"/>
              <w:rPr>
                <w:rFonts w:asciiTheme="majorBidi" w:hAnsiTheme="majorBidi" w:cstheme="majorBidi"/>
              </w:rPr>
            </w:pPr>
            <w:r w:rsidRPr="000A3708">
              <w:rPr>
                <w:rFonts w:asciiTheme="majorBidi" w:hAnsiTheme="majorBidi" w:cstheme="majorBidi"/>
              </w:rPr>
              <w:t>(+50)</w:t>
            </w:r>
          </w:p>
        </w:tc>
        <w:tc>
          <w:tcPr>
            <w:tcW w:w="1722" w:type="dxa"/>
          </w:tcPr>
          <w:p w14:paraId="04CD9257" w14:textId="77777777" w:rsidR="003C6043" w:rsidRPr="000A3708" w:rsidRDefault="00286EEA" w:rsidP="006D1E8B">
            <w:pPr>
              <w:jc w:val="center"/>
              <w:rPr>
                <w:rFonts w:asciiTheme="majorBidi" w:hAnsiTheme="majorBidi" w:cstheme="majorBidi"/>
              </w:rPr>
            </w:pPr>
            <w:r w:rsidRPr="000A3708">
              <w:rPr>
                <w:rFonts w:asciiTheme="majorBidi" w:hAnsiTheme="majorBidi" w:cstheme="majorBidi"/>
              </w:rPr>
              <w:t>California</w:t>
            </w:r>
          </w:p>
          <w:p w14:paraId="12A1E8A0" w14:textId="6F334A11" w:rsidR="00286EEA" w:rsidRPr="000A3708" w:rsidRDefault="00286EEA" w:rsidP="006D1E8B">
            <w:pPr>
              <w:jc w:val="center"/>
              <w:rPr>
                <w:rFonts w:asciiTheme="majorBidi" w:hAnsiTheme="majorBidi" w:cstheme="majorBidi"/>
              </w:rPr>
            </w:pPr>
            <w:r w:rsidRPr="000A3708">
              <w:rPr>
                <w:rFonts w:asciiTheme="majorBidi" w:hAnsiTheme="majorBidi" w:cstheme="majorBidi"/>
              </w:rPr>
              <w:t>(-130)</w:t>
            </w:r>
          </w:p>
        </w:tc>
      </w:tr>
      <w:tr w:rsidR="003C6043" w:rsidRPr="000A3708" w14:paraId="50DF19AF" w14:textId="686609FB" w:rsidTr="00C8585F">
        <w:trPr>
          <w:jc w:val="center"/>
        </w:trPr>
        <w:tc>
          <w:tcPr>
            <w:tcW w:w="355" w:type="dxa"/>
          </w:tcPr>
          <w:p w14:paraId="76A4AB34" w14:textId="09D7724D" w:rsidR="003C6043" w:rsidRPr="000A3708" w:rsidRDefault="003C6043" w:rsidP="004D519C">
            <w:pPr>
              <w:rPr>
                <w:rFonts w:asciiTheme="majorBidi" w:hAnsiTheme="majorBidi" w:cstheme="majorBidi"/>
              </w:rPr>
            </w:pPr>
            <w:r w:rsidRPr="000A3708">
              <w:rPr>
                <w:rFonts w:asciiTheme="majorBidi" w:hAnsiTheme="majorBidi" w:cstheme="majorBidi"/>
              </w:rPr>
              <w:t>3</w:t>
            </w:r>
          </w:p>
        </w:tc>
        <w:tc>
          <w:tcPr>
            <w:tcW w:w="1190" w:type="dxa"/>
          </w:tcPr>
          <w:p w14:paraId="244534DA" w14:textId="3D08D2EC" w:rsidR="003C6043" w:rsidRPr="000A3708" w:rsidRDefault="003C6043" w:rsidP="006D1E8B">
            <w:pPr>
              <w:jc w:val="center"/>
              <w:rPr>
                <w:rFonts w:asciiTheme="majorBidi" w:hAnsiTheme="majorBidi" w:cstheme="majorBidi"/>
              </w:rPr>
            </w:pPr>
            <w:r w:rsidRPr="000A3708">
              <w:rPr>
                <w:rFonts w:asciiTheme="majorBidi" w:hAnsiTheme="majorBidi" w:cstheme="majorBidi"/>
              </w:rPr>
              <w:t>Ohio (500)</w:t>
            </w:r>
          </w:p>
        </w:tc>
        <w:tc>
          <w:tcPr>
            <w:tcW w:w="1496" w:type="dxa"/>
          </w:tcPr>
          <w:p w14:paraId="01A7B478"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Pennsylvania</w:t>
            </w:r>
          </w:p>
          <w:p w14:paraId="0E095E3F" w14:textId="40E5CB4D" w:rsidR="003C6043" w:rsidRPr="000A3708" w:rsidRDefault="003C6043" w:rsidP="006D1E8B">
            <w:pPr>
              <w:jc w:val="center"/>
              <w:rPr>
                <w:rFonts w:asciiTheme="majorBidi" w:hAnsiTheme="majorBidi" w:cstheme="majorBidi"/>
              </w:rPr>
            </w:pPr>
            <w:r w:rsidRPr="000A3708">
              <w:rPr>
                <w:rFonts w:asciiTheme="majorBidi" w:hAnsiTheme="majorBidi" w:cstheme="majorBidi"/>
              </w:rPr>
              <w:t>(500)</w:t>
            </w:r>
          </w:p>
        </w:tc>
        <w:tc>
          <w:tcPr>
            <w:tcW w:w="1722" w:type="dxa"/>
          </w:tcPr>
          <w:p w14:paraId="78D232E1" w14:textId="77777777" w:rsidR="003C6043" w:rsidRPr="000A3708" w:rsidRDefault="003C6043" w:rsidP="006D1E8B">
            <w:pPr>
              <w:jc w:val="center"/>
              <w:rPr>
                <w:rFonts w:asciiTheme="majorBidi" w:hAnsiTheme="majorBidi" w:cstheme="majorBidi"/>
              </w:rPr>
            </w:pPr>
            <w:r w:rsidRPr="000A3708">
              <w:rPr>
                <w:rFonts w:asciiTheme="majorBidi" w:hAnsiTheme="majorBidi" w:cstheme="majorBidi"/>
              </w:rPr>
              <w:t>Connecticut</w:t>
            </w:r>
          </w:p>
          <w:p w14:paraId="18716291" w14:textId="164FBDFB" w:rsidR="003C6043" w:rsidRPr="000A3708" w:rsidRDefault="003C6043" w:rsidP="006D1E8B">
            <w:pPr>
              <w:jc w:val="center"/>
              <w:rPr>
                <w:rFonts w:asciiTheme="majorBidi" w:hAnsiTheme="majorBidi" w:cstheme="majorBidi"/>
              </w:rPr>
            </w:pPr>
            <w:r w:rsidRPr="000A3708">
              <w:rPr>
                <w:rFonts w:asciiTheme="majorBidi" w:hAnsiTheme="majorBidi" w:cstheme="majorBidi"/>
              </w:rPr>
              <w:t>(+40)</w:t>
            </w:r>
          </w:p>
        </w:tc>
        <w:tc>
          <w:tcPr>
            <w:tcW w:w="1722" w:type="dxa"/>
          </w:tcPr>
          <w:p w14:paraId="1EF7ED70" w14:textId="77777777" w:rsidR="003C6043" w:rsidRPr="000A3708" w:rsidRDefault="00286EEA" w:rsidP="006D1E8B">
            <w:pPr>
              <w:jc w:val="center"/>
              <w:rPr>
                <w:rFonts w:asciiTheme="majorBidi" w:hAnsiTheme="majorBidi" w:cstheme="majorBidi"/>
              </w:rPr>
            </w:pPr>
            <w:r w:rsidRPr="000A3708">
              <w:rPr>
                <w:rFonts w:asciiTheme="majorBidi" w:hAnsiTheme="majorBidi" w:cstheme="majorBidi"/>
              </w:rPr>
              <w:t>Ohio</w:t>
            </w:r>
          </w:p>
          <w:p w14:paraId="2D99C371" w14:textId="11CB2DCB" w:rsidR="00286EEA" w:rsidRPr="000A3708" w:rsidRDefault="00286EEA" w:rsidP="006D1E8B">
            <w:pPr>
              <w:jc w:val="center"/>
              <w:rPr>
                <w:rFonts w:asciiTheme="majorBidi" w:hAnsiTheme="majorBidi" w:cstheme="majorBidi"/>
              </w:rPr>
            </w:pPr>
            <w:r w:rsidRPr="000A3708">
              <w:rPr>
                <w:rFonts w:asciiTheme="majorBidi" w:hAnsiTheme="majorBidi" w:cstheme="majorBidi"/>
              </w:rPr>
              <w:t>(-60)</w:t>
            </w:r>
          </w:p>
        </w:tc>
      </w:tr>
    </w:tbl>
    <w:p w14:paraId="4708060E" w14:textId="77777777" w:rsidR="00A10FED" w:rsidRPr="000A3708" w:rsidRDefault="00A10FED" w:rsidP="00725502">
      <w:pPr>
        <w:spacing w:line="480" w:lineRule="auto"/>
        <w:outlineLvl w:val="0"/>
        <w:rPr>
          <w:rFonts w:asciiTheme="majorBidi" w:hAnsiTheme="majorBidi" w:cstheme="majorBidi"/>
          <w:b/>
          <w:bCs/>
        </w:rPr>
      </w:pPr>
    </w:p>
    <w:p w14:paraId="70B425BE" w14:textId="2498C2D5" w:rsidR="0045392D" w:rsidRPr="000A3708" w:rsidRDefault="000B3305" w:rsidP="00C5531F">
      <w:pPr>
        <w:spacing w:line="480" w:lineRule="auto"/>
        <w:outlineLvl w:val="0"/>
        <w:rPr>
          <w:rFonts w:asciiTheme="majorBidi" w:hAnsiTheme="majorBidi" w:cstheme="majorBidi"/>
          <w:b/>
          <w:bCs/>
        </w:rPr>
      </w:pPr>
      <w:r w:rsidRPr="000A3708">
        <w:rPr>
          <w:rFonts w:asciiTheme="majorBidi" w:hAnsiTheme="majorBidi" w:cstheme="majorBidi"/>
          <w:b/>
          <w:bCs/>
        </w:rPr>
        <w:t>Comparisons Between</w:t>
      </w:r>
      <w:r w:rsidR="003109FB" w:rsidRPr="000A3708">
        <w:rPr>
          <w:rFonts w:asciiTheme="majorBidi" w:hAnsiTheme="majorBidi" w:cstheme="majorBidi"/>
          <w:b/>
          <w:bCs/>
        </w:rPr>
        <w:t xml:space="preserve"> PM</w:t>
      </w:r>
      <w:r w:rsidR="003109FB" w:rsidRPr="000A3708">
        <w:rPr>
          <w:rFonts w:asciiTheme="majorBidi" w:hAnsiTheme="majorBidi" w:cstheme="majorBidi"/>
          <w:b/>
          <w:bCs/>
          <w:vertAlign w:val="subscript"/>
        </w:rPr>
        <w:t>2.5</w:t>
      </w:r>
      <w:r w:rsidR="003109FB" w:rsidRPr="000A3708">
        <w:rPr>
          <w:rFonts w:asciiTheme="majorBidi" w:hAnsiTheme="majorBidi" w:cstheme="majorBidi"/>
          <w:b/>
          <w:bCs/>
        </w:rPr>
        <w:t xml:space="preserve"> Datasets</w:t>
      </w:r>
    </w:p>
    <w:p w14:paraId="73C55523" w14:textId="7A916997" w:rsidR="005C5001" w:rsidRPr="000A3708" w:rsidRDefault="005C5001" w:rsidP="00C5531F">
      <w:pPr>
        <w:spacing w:line="480" w:lineRule="auto"/>
        <w:ind w:firstLine="720"/>
        <w:rPr>
          <w:rFonts w:asciiTheme="majorBidi" w:hAnsiTheme="majorBidi" w:cstheme="majorBidi"/>
          <w:lang w:val="en-GB"/>
        </w:rPr>
      </w:pPr>
      <w:r w:rsidRPr="000A3708">
        <w:rPr>
          <w:rFonts w:asciiTheme="majorBidi" w:hAnsiTheme="majorBidi" w:cstheme="majorBidi"/>
          <w:lang w:val="en-GB"/>
        </w:rPr>
        <w:t>The mortality burdens attributable to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differed significantly between the NACR and SAT datasets. At periods of overlapping concentration data (2010</w:t>
      </w:r>
      <w:r w:rsidR="00AA1D57" w:rsidRPr="000A3708">
        <w:rPr>
          <w:rFonts w:asciiTheme="majorBidi" w:hAnsiTheme="majorBidi" w:cstheme="majorBidi"/>
          <w:lang w:val="en-GB"/>
        </w:rPr>
        <w:t xml:space="preserve">, </w:t>
      </w:r>
      <w:r w:rsidRPr="000A3708">
        <w:rPr>
          <w:rFonts w:asciiTheme="majorBidi" w:hAnsiTheme="majorBidi" w:cstheme="majorBidi"/>
          <w:lang w:val="en-GB"/>
        </w:rPr>
        <w:t>201</w:t>
      </w:r>
      <w:r w:rsidR="00AA1D57" w:rsidRPr="000A3708">
        <w:rPr>
          <w:rFonts w:asciiTheme="majorBidi" w:hAnsiTheme="majorBidi" w:cstheme="majorBidi"/>
          <w:lang w:val="en-GB"/>
        </w:rPr>
        <w:t>1</w:t>
      </w:r>
      <w:r w:rsidRPr="000A3708">
        <w:rPr>
          <w:rFonts w:asciiTheme="majorBidi" w:hAnsiTheme="majorBidi" w:cstheme="majorBidi"/>
          <w:lang w:val="en-GB"/>
        </w:rPr>
        <w:t>) SAT mortality ranged from 68.6% (2009) to 49.4%</w:t>
      </w:r>
      <w:r w:rsidR="004C28EF" w:rsidRPr="000A3708">
        <w:rPr>
          <w:rFonts w:asciiTheme="majorBidi" w:hAnsiTheme="majorBidi" w:cstheme="majorBidi"/>
          <w:lang w:val="en-GB"/>
        </w:rPr>
        <w:t xml:space="preserve"> </w:t>
      </w:r>
      <w:r w:rsidRPr="000A3708">
        <w:rPr>
          <w:rFonts w:asciiTheme="majorBidi" w:hAnsiTheme="majorBidi" w:cstheme="majorBidi"/>
          <w:lang w:val="en-GB"/>
        </w:rPr>
        <w:t>(201</w:t>
      </w:r>
      <w:r w:rsidR="002B63DB" w:rsidRPr="000A3708">
        <w:rPr>
          <w:rFonts w:asciiTheme="majorBidi" w:hAnsiTheme="majorBidi" w:cstheme="majorBidi"/>
          <w:lang w:val="en-GB"/>
        </w:rPr>
        <w:t>1</w:t>
      </w:r>
      <w:r w:rsidRPr="000A3708">
        <w:rPr>
          <w:rFonts w:asciiTheme="majorBidi" w:hAnsiTheme="majorBidi" w:cstheme="majorBidi"/>
          <w:lang w:val="en-GB"/>
        </w:rPr>
        <w:t xml:space="preserve">) of the NACR dataset. This </w:t>
      </w:r>
      <w:r w:rsidR="003109FB" w:rsidRPr="000A3708">
        <w:rPr>
          <w:rFonts w:asciiTheme="majorBidi" w:hAnsiTheme="majorBidi" w:cstheme="majorBidi"/>
          <w:lang w:val="en-GB"/>
        </w:rPr>
        <w:t xml:space="preserve">lower </w:t>
      </w:r>
      <w:r w:rsidRPr="000A3708">
        <w:rPr>
          <w:rFonts w:asciiTheme="majorBidi" w:hAnsiTheme="majorBidi" w:cstheme="majorBidi"/>
          <w:lang w:val="en-GB"/>
        </w:rPr>
        <w:t xml:space="preserve">mortality </w:t>
      </w:r>
      <w:r w:rsidR="00E85BD9" w:rsidRPr="000A3708">
        <w:rPr>
          <w:rFonts w:asciiTheme="majorBidi" w:hAnsiTheme="majorBidi" w:cstheme="majorBidi"/>
          <w:lang w:val="en-GB"/>
        </w:rPr>
        <w:t>is a result of</w:t>
      </w:r>
      <w:r w:rsidRPr="000A3708">
        <w:rPr>
          <w:rFonts w:asciiTheme="majorBidi" w:hAnsiTheme="majorBidi" w:cstheme="majorBidi"/>
          <w:lang w:val="en-GB"/>
        </w:rPr>
        <w:t xml:space="preserve"> significantly lower input PM</w:t>
      </w:r>
      <w:r w:rsidRPr="000A3708">
        <w:rPr>
          <w:rFonts w:asciiTheme="majorBidi" w:hAnsiTheme="majorBidi" w:cstheme="majorBidi"/>
          <w:vertAlign w:val="subscript"/>
          <w:lang w:val="en-GB"/>
        </w:rPr>
        <w:t>2.5</w:t>
      </w:r>
      <w:r w:rsidRPr="000A3708">
        <w:rPr>
          <w:rFonts w:asciiTheme="majorBidi" w:hAnsiTheme="majorBidi" w:cstheme="majorBidi"/>
          <w:lang w:val="en-GB"/>
        </w:rPr>
        <w:t xml:space="preserve"> concentrations</w:t>
      </w:r>
      <w:r w:rsidR="004C28EF" w:rsidRPr="000A3708">
        <w:rPr>
          <w:rFonts w:asciiTheme="majorBidi" w:hAnsiTheme="majorBidi" w:cstheme="majorBidi"/>
          <w:lang w:val="en-GB"/>
        </w:rPr>
        <w:t xml:space="preserve"> (Figure 1)</w:t>
      </w:r>
      <w:r w:rsidRPr="000A3708">
        <w:rPr>
          <w:rFonts w:asciiTheme="majorBidi" w:hAnsiTheme="majorBidi" w:cstheme="majorBidi"/>
          <w:lang w:val="en-GB"/>
        </w:rPr>
        <w:t xml:space="preserve">. </w:t>
      </w:r>
      <w:r w:rsidR="003E5DC2" w:rsidRPr="000A3708">
        <w:rPr>
          <w:rFonts w:asciiTheme="majorBidi" w:hAnsiTheme="majorBidi" w:cstheme="majorBidi"/>
          <w:lang w:val="en-GB"/>
        </w:rPr>
        <w:t>To</w:t>
      </w:r>
      <w:r w:rsidRPr="000A3708">
        <w:rPr>
          <w:rFonts w:asciiTheme="majorBidi" w:hAnsiTheme="majorBidi" w:cstheme="majorBidi"/>
          <w:lang w:val="en-GB"/>
        </w:rPr>
        <w:t xml:space="preserve"> characterize this difference, all of </w:t>
      </w:r>
      <w:r w:rsidRPr="000A3708">
        <w:rPr>
          <w:rFonts w:asciiTheme="majorBidi" w:hAnsiTheme="majorBidi" w:cstheme="majorBidi"/>
          <w:lang w:val="en-GB"/>
        </w:rPr>
        <w:lastRenderedPageBreak/>
        <w:t>the grid cells associated with the NACR and SAT concentrations were split into four quartiles based on population. Once split, the two data</w:t>
      </w:r>
      <w:r w:rsidR="008C6ED0" w:rsidRPr="000A3708">
        <w:rPr>
          <w:rFonts w:asciiTheme="majorBidi" w:hAnsiTheme="majorBidi" w:cstheme="majorBidi"/>
          <w:lang w:val="en-GB"/>
        </w:rPr>
        <w:t xml:space="preserve">sets </w:t>
      </w:r>
      <w:r w:rsidRPr="000A3708">
        <w:rPr>
          <w:rFonts w:asciiTheme="majorBidi" w:hAnsiTheme="majorBidi" w:cstheme="majorBidi"/>
          <w:lang w:val="en-GB"/>
        </w:rPr>
        <w:t>were compared.</w:t>
      </w:r>
    </w:p>
    <w:p w14:paraId="746024DC" w14:textId="306F4F6E" w:rsidR="005C5001" w:rsidRPr="000A3708" w:rsidRDefault="0025156C" w:rsidP="00120AA2">
      <w:pPr>
        <w:keepNext/>
        <w:spacing w:line="480" w:lineRule="auto"/>
        <w:jc w:val="center"/>
        <w:rPr>
          <w:rFonts w:asciiTheme="majorBidi" w:hAnsiTheme="majorBidi" w:cstheme="majorBidi"/>
        </w:rPr>
      </w:pPr>
      <w:r w:rsidRPr="000A3708">
        <w:rPr>
          <w:rFonts w:asciiTheme="majorBidi" w:hAnsiTheme="majorBidi" w:cstheme="majorBidi"/>
          <w:noProof/>
        </w:rPr>
        <w:drawing>
          <wp:inline distT="0" distB="0" distL="0" distR="0" wp14:anchorId="74437C32" wp14:editId="60240B3B">
            <wp:extent cx="5659635" cy="35105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ensitivity.png"/>
                    <pic:cNvPicPr/>
                  </pic:nvPicPr>
                  <pic:blipFill rotWithShape="1">
                    <a:blip r:embed="rId41" cstate="hqprint">
                      <a:extLst>
                        <a:ext uri="{28A0092B-C50C-407E-A947-70E740481C1C}">
                          <a14:useLocalDpi xmlns:a14="http://schemas.microsoft.com/office/drawing/2010/main" val="0"/>
                        </a:ext>
                      </a:extLst>
                    </a:blip>
                    <a:srcRect l="9297" r="7011"/>
                    <a:stretch/>
                  </pic:blipFill>
                  <pic:spPr bwMode="auto">
                    <a:xfrm>
                      <a:off x="0" y="0"/>
                      <a:ext cx="5701611" cy="3536599"/>
                    </a:xfrm>
                    <a:prstGeom prst="rect">
                      <a:avLst/>
                    </a:prstGeom>
                    <a:ln>
                      <a:noFill/>
                    </a:ln>
                    <a:extLst>
                      <a:ext uri="{53640926-AAD7-44D8-BBD7-CCE9431645EC}">
                        <a14:shadowObscured xmlns:a14="http://schemas.microsoft.com/office/drawing/2010/main"/>
                      </a:ext>
                    </a:extLst>
                  </pic:spPr>
                </pic:pic>
              </a:graphicData>
            </a:graphic>
          </wp:inline>
        </w:drawing>
      </w:r>
    </w:p>
    <w:p w14:paraId="27730396" w14:textId="116DE927" w:rsidR="005C5001" w:rsidRPr="002E05AF" w:rsidRDefault="005C5001" w:rsidP="00C5531F">
      <w:pPr>
        <w:pStyle w:val="Caption"/>
        <w:jc w:val="center"/>
        <w:outlineLvl w:val="0"/>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702280" w:rsidRPr="002E05AF">
        <w:rPr>
          <w:rFonts w:asciiTheme="majorBidi" w:hAnsiTheme="majorBidi" w:cstheme="majorBidi"/>
          <w:b/>
          <w:bCs/>
          <w:color w:val="000000" w:themeColor="text1"/>
          <w:sz w:val="24"/>
          <w:szCs w:val="24"/>
        </w:rPr>
        <w:t>11</w:t>
      </w:r>
      <w:r w:rsidR="00286EEA" w:rsidRPr="002E05AF">
        <w:rPr>
          <w:rFonts w:asciiTheme="majorBidi" w:hAnsiTheme="majorBidi" w:cstheme="majorBidi"/>
          <w:color w:val="000000" w:themeColor="text1"/>
          <w:sz w:val="24"/>
          <w:szCs w:val="24"/>
        </w:rPr>
        <w:t xml:space="preserve"> </w:t>
      </w:r>
      <w:r w:rsidRPr="002E05AF">
        <w:rPr>
          <w:rFonts w:asciiTheme="majorBidi" w:hAnsiTheme="majorBidi" w:cstheme="majorBidi"/>
          <w:noProof/>
          <w:color w:val="000000" w:themeColor="text1"/>
          <w:sz w:val="24"/>
          <w:szCs w:val="24"/>
        </w:rPr>
        <w:t xml:space="preserve"> PM</w:t>
      </w:r>
      <w:proofErr w:type="gramEnd"/>
      <w:r w:rsidR="004C28EF" w:rsidRPr="002E05AF">
        <w:rPr>
          <w:rFonts w:asciiTheme="majorBidi" w:hAnsiTheme="majorBidi" w:cstheme="majorBidi"/>
          <w:noProof/>
          <w:color w:val="000000" w:themeColor="text1"/>
          <w:sz w:val="24"/>
          <w:szCs w:val="24"/>
          <w:vertAlign w:val="subscript"/>
        </w:rPr>
        <w:t>2.5</w:t>
      </w:r>
      <w:r w:rsidRPr="002E05AF">
        <w:rPr>
          <w:rFonts w:asciiTheme="majorBidi" w:hAnsiTheme="majorBidi" w:cstheme="majorBidi"/>
          <w:noProof/>
          <w:color w:val="000000" w:themeColor="text1"/>
          <w:sz w:val="24"/>
          <w:szCs w:val="24"/>
        </w:rPr>
        <w:t xml:space="preserve"> concentration comparison</w:t>
      </w:r>
      <w:r w:rsidR="00A071D1" w:rsidRPr="002E05AF">
        <w:rPr>
          <w:rFonts w:asciiTheme="majorBidi" w:hAnsiTheme="majorBidi" w:cstheme="majorBidi"/>
          <w:noProof/>
          <w:color w:val="000000" w:themeColor="text1"/>
          <w:sz w:val="24"/>
          <w:szCs w:val="24"/>
        </w:rPr>
        <w:t xml:space="preserve"> between NACR and SAT</w:t>
      </w:r>
      <w:r w:rsidRPr="002E05AF">
        <w:rPr>
          <w:rFonts w:asciiTheme="majorBidi" w:hAnsiTheme="majorBidi" w:cstheme="majorBidi"/>
          <w:noProof/>
          <w:color w:val="000000" w:themeColor="text1"/>
          <w:sz w:val="24"/>
          <w:szCs w:val="24"/>
        </w:rPr>
        <w:t xml:space="preserve"> for different quartiles of population </w:t>
      </w:r>
    </w:p>
    <w:p w14:paraId="4FA46A55" w14:textId="3E216D6F" w:rsidR="005C5001" w:rsidRPr="000A3708" w:rsidRDefault="005C5001" w:rsidP="000C3410">
      <w:pPr>
        <w:spacing w:line="480" w:lineRule="auto"/>
        <w:ind w:firstLine="720"/>
        <w:rPr>
          <w:rFonts w:asciiTheme="majorBidi" w:hAnsiTheme="majorBidi" w:cstheme="majorBidi"/>
          <w:lang w:val="en-GB"/>
        </w:rPr>
      </w:pPr>
      <w:r w:rsidRPr="000A3708">
        <w:rPr>
          <w:rFonts w:asciiTheme="majorBidi" w:hAnsiTheme="majorBidi" w:cstheme="majorBidi"/>
          <w:lang w:val="en-GB"/>
        </w:rPr>
        <w:t xml:space="preserve">Figures </w:t>
      </w:r>
      <w:r w:rsidR="00854331" w:rsidRPr="000A3708">
        <w:rPr>
          <w:rFonts w:asciiTheme="majorBidi" w:hAnsiTheme="majorBidi" w:cstheme="majorBidi"/>
          <w:lang w:val="en-GB"/>
        </w:rPr>
        <w:t>11</w:t>
      </w:r>
      <w:r w:rsidR="00AA1D57" w:rsidRPr="000A3708">
        <w:rPr>
          <w:rFonts w:asciiTheme="majorBidi" w:hAnsiTheme="majorBidi" w:cstheme="majorBidi"/>
          <w:lang w:val="en-GB"/>
        </w:rPr>
        <w:t xml:space="preserve"> and 12</w:t>
      </w:r>
      <w:r w:rsidRPr="000A3708">
        <w:rPr>
          <w:rFonts w:asciiTheme="majorBidi" w:hAnsiTheme="majorBidi" w:cstheme="majorBidi"/>
          <w:lang w:val="en-GB"/>
        </w:rPr>
        <w:t xml:space="preserve"> show d</w:t>
      </w:r>
      <w:r w:rsidR="005E18C4" w:rsidRPr="000A3708">
        <w:rPr>
          <w:rFonts w:asciiTheme="majorBidi" w:hAnsiTheme="majorBidi" w:cstheme="majorBidi"/>
          <w:lang w:val="en-GB"/>
        </w:rPr>
        <w:t xml:space="preserve">ata from 2011. </w:t>
      </w:r>
      <w:r w:rsidR="00AA1D57" w:rsidRPr="000A3708">
        <w:rPr>
          <w:rFonts w:asciiTheme="majorBidi" w:hAnsiTheme="majorBidi" w:cstheme="majorBidi"/>
          <w:lang w:val="en-GB"/>
        </w:rPr>
        <w:t>We see that</w:t>
      </w:r>
      <w:r w:rsidRPr="000A3708">
        <w:rPr>
          <w:rFonts w:asciiTheme="majorBidi" w:hAnsiTheme="majorBidi" w:cstheme="majorBidi"/>
          <w:lang w:val="en-GB"/>
        </w:rPr>
        <w:t xml:space="preserve"> at every population bracket of interest</w:t>
      </w:r>
      <w:r w:rsidR="00AA1D57" w:rsidRPr="000A3708">
        <w:rPr>
          <w:rFonts w:asciiTheme="majorBidi" w:hAnsiTheme="majorBidi" w:cstheme="majorBidi"/>
          <w:lang w:val="en-GB"/>
        </w:rPr>
        <w:t xml:space="preserve"> </w:t>
      </w:r>
      <w:r w:rsidRPr="000A3708">
        <w:rPr>
          <w:rFonts w:asciiTheme="majorBidi" w:hAnsiTheme="majorBidi" w:cstheme="majorBidi"/>
          <w:lang w:val="en-GB"/>
        </w:rPr>
        <w:t>NACR data has higher average concentration</w:t>
      </w:r>
      <w:r w:rsidR="00A071D1" w:rsidRPr="000A3708">
        <w:rPr>
          <w:rFonts w:asciiTheme="majorBidi" w:hAnsiTheme="majorBidi" w:cstheme="majorBidi"/>
          <w:lang w:val="en-GB"/>
        </w:rPr>
        <w:t>,</w:t>
      </w:r>
      <w:r w:rsidR="00AA1D57" w:rsidRPr="000A3708">
        <w:rPr>
          <w:rFonts w:asciiTheme="majorBidi" w:hAnsiTheme="majorBidi" w:cstheme="majorBidi"/>
          <w:lang w:val="en-GB"/>
        </w:rPr>
        <w:t xml:space="preserve"> indicated by both the red line (median) and the green diamond (mean). For larger population grid cells, especially grid cells with population greater than 1000, this trend is even more apparent with the </w:t>
      </w:r>
      <w:r w:rsidR="000C3410" w:rsidRPr="000A3708">
        <w:rPr>
          <w:rFonts w:asciiTheme="majorBidi" w:hAnsiTheme="majorBidi" w:cstheme="majorBidi"/>
          <w:lang w:val="en-GB"/>
        </w:rPr>
        <w:t>NACR data having on average 3-5 ug/m</w:t>
      </w:r>
      <w:r w:rsidR="000C3410" w:rsidRPr="000A3708">
        <w:rPr>
          <w:rFonts w:asciiTheme="majorBidi" w:hAnsiTheme="majorBidi" w:cstheme="majorBidi"/>
          <w:vertAlign w:val="superscript"/>
          <w:lang w:val="en-GB"/>
        </w:rPr>
        <w:t>3</w:t>
      </w:r>
      <w:r w:rsidR="000C3410" w:rsidRPr="000A3708">
        <w:rPr>
          <w:rFonts w:asciiTheme="majorBidi" w:hAnsiTheme="majorBidi" w:cstheme="majorBidi"/>
          <w:lang w:val="en-GB"/>
        </w:rPr>
        <w:t xml:space="preserve"> higher concentration. This analysis verifies that high population grid cells have higher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in the NACR dataset</w:t>
      </w:r>
      <w:r w:rsidR="000C2548" w:rsidRPr="000A3708">
        <w:rPr>
          <w:rFonts w:asciiTheme="majorBidi" w:hAnsiTheme="majorBidi" w:cstheme="majorBidi"/>
          <w:lang w:val="en-GB"/>
        </w:rPr>
        <w:t>,</w:t>
      </w:r>
      <w:r w:rsidR="000C3410" w:rsidRPr="000A3708">
        <w:rPr>
          <w:rFonts w:asciiTheme="majorBidi" w:hAnsiTheme="majorBidi" w:cstheme="majorBidi"/>
          <w:lang w:val="en-GB"/>
        </w:rPr>
        <w:t xml:space="preserve"> which is responsible for overall higher mortality estimations. The modelled concentration data has both a higher average and PWA value for PM</w:t>
      </w:r>
      <w:r w:rsidR="000C3410" w:rsidRPr="000A3708">
        <w:rPr>
          <w:rFonts w:asciiTheme="majorBidi" w:hAnsiTheme="majorBidi" w:cstheme="majorBidi"/>
          <w:vertAlign w:val="subscript"/>
          <w:lang w:val="en-GB"/>
        </w:rPr>
        <w:t>2.5</w:t>
      </w:r>
      <w:r w:rsidR="000C3410" w:rsidRPr="000A3708">
        <w:rPr>
          <w:rFonts w:asciiTheme="majorBidi" w:hAnsiTheme="majorBidi" w:cstheme="majorBidi"/>
          <w:lang w:val="en-GB"/>
        </w:rPr>
        <w:t xml:space="preserve"> concentration.</w:t>
      </w:r>
    </w:p>
    <w:p w14:paraId="71902B00" w14:textId="77777777" w:rsidR="005C5001" w:rsidRPr="000A3708" w:rsidRDefault="005C5001" w:rsidP="00643792">
      <w:pPr>
        <w:keepNext/>
        <w:spacing w:line="480" w:lineRule="auto"/>
        <w:jc w:val="center"/>
        <w:rPr>
          <w:rFonts w:asciiTheme="majorBidi" w:hAnsiTheme="majorBidi" w:cstheme="majorBidi"/>
        </w:rPr>
      </w:pPr>
      <w:r w:rsidRPr="000A3708">
        <w:rPr>
          <w:rFonts w:asciiTheme="majorBidi" w:hAnsiTheme="majorBidi" w:cstheme="majorBidi"/>
          <w:noProof/>
        </w:rPr>
        <w:lastRenderedPageBreak/>
        <w:drawing>
          <wp:inline distT="0" distB="0" distL="0" distR="0" wp14:anchorId="3660AC9B" wp14:editId="690E3714">
            <wp:extent cx="3599872" cy="26999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itivityAnalysisDot.png"/>
                    <pic:cNvPicPr/>
                  </pic:nvPicPr>
                  <pic:blipFill>
                    <a:blip r:embed="rId42">
                      <a:extLst>
                        <a:ext uri="{28A0092B-C50C-407E-A947-70E740481C1C}">
                          <a14:useLocalDpi xmlns:a14="http://schemas.microsoft.com/office/drawing/2010/main" val="0"/>
                        </a:ext>
                      </a:extLst>
                    </a:blip>
                    <a:stretch>
                      <a:fillRect/>
                    </a:stretch>
                  </pic:blipFill>
                  <pic:spPr>
                    <a:xfrm>
                      <a:off x="0" y="0"/>
                      <a:ext cx="3694218" cy="2770665"/>
                    </a:xfrm>
                    <a:prstGeom prst="rect">
                      <a:avLst/>
                    </a:prstGeom>
                  </pic:spPr>
                </pic:pic>
              </a:graphicData>
            </a:graphic>
          </wp:inline>
        </w:drawing>
      </w:r>
    </w:p>
    <w:p w14:paraId="42CE93F7" w14:textId="1E3A25E7" w:rsidR="005C5001" w:rsidRPr="002E05AF" w:rsidRDefault="005C5001" w:rsidP="00C5531F">
      <w:pPr>
        <w:pStyle w:val="Caption"/>
        <w:jc w:val="center"/>
        <w:rPr>
          <w:rFonts w:asciiTheme="majorBidi" w:hAnsiTheme="majorBidi" w:cstheme="majorBidi"/>
          <w:noProof/>
          <w:color w:val="000000" w:themeColor="text1"/>
          <w:sz w:val="24"/>
          <w:szCs w:val="24"/>
        </w:rPr>
      </w:pPr>
      <w:r w:rsidRPr="002E05AF">
        <w:rPr>
          <w:rFonts w:asciiTheme="majorBidi" w:hAnsiTheme="majorBidi" w:cstheme="majorBidi"/>
          <w:b/>
          <w:bCs/>
          <w:color w:val="000000" w:themeColor="text1"/>
          <w:sz w:val="24"/>
          <w:szCs w:val="24"/>
        </w:rPr>
        <w:t xml:space="preserve">Figure </w:t>
      </w:r>
      <w:r w:rsidR="00702280" w:rsidRPr="002E05AF">
        <w:rPr>
          <w:rFonts w:asciiTheme="majorBidi" w:hAnsiTheme="majorBidi" w:cstheme="majorBidi"/>
          <w:b/>
          <w:bCs/>
          <w:color w:val="000000" w:themeColor="text1"/>
          <w:sz w:val="24"/>
          <w:szCs w:val="24"/>
        </w:rPr>
        <w:t>12</w:t>
      </w:r>
      <w:r w:rsidR="00543A6D" w:rsidRPr="002E05AF">
        <w:rPr>
          <w:rFonts w:asciiTheme="majorBidi" w:hAnsiTheme="majorBidi" w:cstheme="majorBidi"/>
          <w:noProof/>
          <w:color w:val="000000" w:themeColor="text1"/>
          <w:sz w:val="24"/>
          <w:szCs w:val="24"/>
        </w:rPr>
        <w:t xml:space="preserve"> </w:t>
      </w:r>
      <w:r w:rsidR="00230195" w:rsidRPr="002E05AF">
        <w:rPr>
          <w:rFonts w:asciiTheme="majorBidi" w:hAnsiTheme="majorBidi" w:cstheme="majorBidi"/>
          <w:noProof/>
          <w:color w:val="000000" w:themeColor="text1"/>
          <w:sz w:val="24"/>
          <w:szCs w:val="24"/>
        </w:rPr>
        <w:t>S</w:t>
      </w:r>
      <w:r w:rsidRPr="002E05AF">
        <w:rPr>
          <w:rFonts w:asciiTheme="majorBidi" w:hAnsiTheme="majorBidi" w:cstheme="majorBidi"/>
          <w:noProof/>
          <w:color w:val="000000" w:themeColor="text1"/>
          <w:sz w:val="24"/>
          <w:szCs w:val="24"/>
        </w:rPr>
        <w:t>attel</w:t>
      </w:r>
      <w:r w:rsidR="00393951" w:rsidRPr="002E05AF">
        <w:rPr>
          <w:rFonts w:asciiTheme="majorBidi" w:hAnsiTheme="majorBidi" w:cstheme="majorBidi"/>
          <w:noProof/>
          <w:color w:val="000000" w:themeColor="text1"/>
          <w:sz w:val="24"/>
          <w:szCs w:val="24"/>
        </w:rPr>
        <w:t>lite vs. modeled concentrations: d</w:t>
      </w:r>
      <w:r w:rsidRPr="002E05AF">
        <w:rPr>
          <w:rFonts w:asciiTheme="majorBidi" w:hAnsiTheme="majorBidi" w:cstheme="majorBidi"/>
          <w:noProof/>
          <w:color w:val="000000" w:themeColor="text1"/>
          <w:sz w:val="24"/>
          <w:szCs w:val="24"/>
        </w:rPr>
        <w:t>ashed line indicates equivalent value, values above the line indicate higher NACR concentration in the population quantile</w:t>
      </w:r>
      <w:r w:rsidR="00B17849" w:rsidRPr="002E05AF">
        <w:rPr>
          <w:rFonts w:asciiTheme="majorBidi" w:hAnsiTheme="majorBidi" w:cstheme="majorBidi"/>
          <w:noProof/>
          <w:color w:val="000000" w:themeColor="text1"/>
          <w:sz w:val="24"/>
          <w:szCs w:val="24"/>
        </w:rPr>
        <w:t>.</w:t>
      </w:r>
    </w:p>
    <w:p w14:paraId="3AB08737" w14:textId="77777777" w:rsidR="005E18C4" w:rsidRPr="000A3708" w:rsidRDefault="005E18C4" w:rsidP="005E18C4">
      <w:pPr>
        <w:rPr>
          <w:rFonts w:asciiTheme="majorBidi" w:hAnsiTheme="majorBidi" w:cstheme="majorBidi"/>
        </w:rPr>
      </w:pPr>
    </w:p>
    <w:p w14:paraId="639C800F" w14:textId="6C633441" w:rsidR="005C5001" w:rsidRPr="000A3708" w:rsidRDefault="000C3410" w:rsidP="00C5531F">
      <w:pPr>
        <w:spacing w:line="480" w:lineRule="auto"/>
        <w:ind w:firstLine="720"/>
        <w:rPr>
          <w:rFonts w:asciiTheme="majorBidi" w:hAnsiTheme="majorBidi" w:cstheme="majorBidi"/>
          <w:b/>
          <w:bCs/>
          <w:lang w:val="en-GB"/>
        </w:rPr>
      </w:pPr>
      <w:r w:rsidRPr="000A3708">
        <w:rPr>
          <w:rFonts w:asciiTheme="majorBidi" w:hAnsiTheme="majorBidi" w:cstheme="majorBidi"/>
          <w:lang w:val="en-GB"/>
        </w:rPr>
        <w:t>Another population concentration analysis was performed by sorting all</w:t>
      </w:r>
      <w:r w:rsidR="005C5001" w:rsidRPr="000A3708">
        <w:rPr>
          <w:rFonts w:asciiTheme="majorBidi" w:hAnsiTheme="majorBidi" w:cstheme="majorBidi"/>
          <w:lang w:val="en-GB"/>
        </w:rPr>
        <w:t xml:space="preserve"> grid cells in one of a hundred evenly spaced population brackets (Figure </w:t>
      </w:r>
      <w:r w:rsidR="005E18C4" w:rsidRPr="000A3708">
        <w:rPr>
          <w:rFonts w:asciiTheme="majorBidi" w:hAnsiTheme="majorBidi" w:cstheme="majorBidi"/>
          <w:lang w:val="en-GB"/>
        </w:rPr>
        <w:t>1</w:t>
      </w:r>
      <w:r w:rsidR="005E18C4" w:rsidRPr="000A3708">
        <w:rPr>
          <w:rFonts w:asciiTheme="majorBidi" w:hAnsiTheme="majorBidi" w:cstheme="majorBidi"/>
        </w:rPr>
        <w:t>2</w:t>
      </w:r>
      <w:r w:rsidR="005C5001" w:rsidRPr="000A3708">
        <w:rPr>
          <w:rFonts w:asciiTheme="majorBidi" w:hAnsiTheme="majorBidi" w:cstheme="majorBidi"/>
          <w:lang w:val="en-GB"/>
        </w:rPr>
        <w:t xml:space="preserve">). The average concentrations of each of these brackets were calculated, placed into </w:t>
      </w:r>
      <w:r w:rsidRPr="000A3708">
        <w:rPr>
          <w:rFonts w:asciiTheme="majorBidi" w:hAnsiTheme="majorBidi" w:cstheme="majorBidi"/>
          <w:lang w:val="en-GB"/>
        </w:rPr>
        <w:t>the</w:t>
      </w:r>
      <w:r w:rsidR="005C5001" w:rsidRPr="000A3708">
        <w:rPr>
          <w:rFonts w:asciiTheme="majorBidi" w:hAnsiTheme="majorBidi" w:cstheme="majorBidi"/>
          <w:lang w:val="en-GB"/>
        </w:rPr>
        <w:t xml:space="preserve"> quartile</w:t>
      </w:r>
      <w:r w:rsidRPr="000A3708">
        <w:rPr>
          <w:rFonts w:asciiTheme="majorBidi" w:hAnsiTheme="majorBidi" w:cstheme="majorBidi"/>
          <w:lang w:val="en-GB"/>
        </w:rPr>
        <w:t>s from Figure 11</w:t>
      </w:r>
      <w:r w:rsidR="005C5001" w:rsidRPr="000A3708">
        <w:rPr>
          <w:rFonts w:asciiTheme="majorBidi" w:hAnsiTheme="majorBidi" w:cstheme="majorBidi"/>
          <w:lang w:val="en-GB"/>
        </w:rPr>
        <w:t xml:space="preserve"> and graphed. </w:t>
      </w:r>
      <w:r w:rsidRPr="000A3708">
        <w:rPr>
          <w:rFonts w:asciiTheme="majorBidi" w:hAnsiTheme="majorBidi" w:cstheme="majorBidi"/>
          <w:lang w:val="en-GB"/>
        </w:rPr>
        <w:t>Nearly all of the population brackets fell above the dashed line, indicating a higher NACR than SAT concentration.</w:t>
      </w:r>
    </w:p>
    <w:p w14:paraId="01087D18" w14:textId="262F0E92" w:rsidR="0045392D" w:rsidRPr="000A3708" w:rsidRDefault="0045392D" w:rsidP="00C5531F">
      <w:pPr>
        <w:spacing w:line="480" w:lineRule="auto"/>
        <w:outlineLvl w:val="0"/>
        <w:rPr>
          <w:rFonts w:asciiTheme="majorBidi" w:hAnsiTheme="majorBidi" w:cstheme="majorBidi"/>
          <w:b/>
          <w:bCs/>
        </w:rPr>
      </w:pPr>
      <w:r w:rsidRPr="000A3708">
        <w:rPr>
          <w:rFonts w:asciiTheme="majorBidi" w:hAnsiTheme="majorBidi" w:cstheme="majorBidi"/>
          <w:b/>
          <w:bCs/>
        </w:rPr>
        <w:t>Comparisons to Other Studies</w:t>
      </w:r>
    </w:p>
    <w:p w14:paraId="588958C9" w14:textId="5D8045F2" w:rsidR="00D13BCD" w:rsidRPr="000A3708" w:rsidRDefault="00D13BCD" w:rsidP="00A17ED5">
      <w:pPr>
        <w:spacing w:line="480" w:lineRule="auto"/>
        <w:ind w:firstLine="720"/>
        <w:outlineLvl w:val="0"/>
        <w:rPr>
          <w:rFonts w:asciiTheme="majorBidi" w:hAnsiTheme="majorBidi" w:cstheme="majorBidi"/>
        </w:rPr>
      </w:pPr>
      <w:r w:rsidRPr="000A3708">
        <w:rPr>
          <w:rFonts w:asciiTheme="majorBidi" w:hAnsiTheme="majorBidi" w:cstheme="majorBidi"/>
        </w:rPr>
        <w:t>The</w:t>
      </w:r>
      <w:r w:rsidR="003D3BCB" w:rsidRPr="000A3708">
        <w:rPr>
          <w:rFonts w:asciiTheme="majorBidi" w:hAnsiTheme="majorBidi" w:cstheme="majorBidi"/>
        </w:rPr>
        <w:t xml:space="preserve"> mortality burdens from the</w:t>
      </w:r>
      <w:r w:rsidRPr="000A3708">
        <w:rPr>
          <w:rFonts w:asciiTheme="majorBidi" w:hAnsiTheme="majorBidi" w:cstheme="majorBidi"/>
        </w:rPr>
        <w:t xml:space="preserve"> two datasets used to estimate PM</w:t>
      </w:r>
      <w:r w:rsidRPr="000A3708">
        <w:rPr>
          <w:rFonts w:asciiTheme="majorBidi" w:hAnsiTheme="majorBidi" w:cstheme="majorBidi"/>
          <w:vertAlign w:val="subscript"/>
        </w:rPr>
        <w:t>2.5</w:t>
      </w:r>
      <w:r w:rsidRPr="000A3708">
        <w:rPr>
          <w:rFonts w:asciiTheme="majorBidi" w:hAnsiTheme="majorBidi" w:cstheme="majorBidi"/>
        </w:rPr>
        <w:t xml:space="preserve"> concentration in the CONUS were </w:t>
      </w:r>
      <w:r w:rsidR="006B7817" w:rsidRPr="000A3708">
        <w:rPr>
          <w:rFonts w:asciiTheme="majorBidi" w:hAnsiTheme="majorBidi" w:cstheme="majorBidi"/>
        </w:rPr>
        <w:t>combined together with</w:t>
      </w:r>
      <w:r w:rsidRPr="000A3708">
        <w:rPr>
          <w:rFonts w:asciiTheme="majorBidi" w:hAnsiTheme="majorBidi" w:cstheme="majorBidi"/>
        </w:rPr>
        <w:t xml:space="preserve"> </w:t>
      </w:r>
      <w:r w:rsidR="00A071D1" w:rsidRPr="000A3708">
        <w:rPr>
          <w:rFonts w:asciiTheme="majorBidi" w:hAnsiTheme="majorBidi" w:cstheme="majorBidi"/>
        </w:rPr>
        <w:t>those from</w:t>
      </w:r>
      <w:r w:rsidR="003D3BCB" w:rsidRPr="000A3708">
        <w:rPr>
          <w:rFonts w:asciiTheme="majorBidi" w:hAnsiTheme="majorBidi" w:cstheme="majorBidi"/>
        </w:rPr>
        <w:t xml:space="preserve"> Zhang et al. </w:t>
      </w:r>
      <w:r w:rsidR="00E85BD9" w:rsidRPr="000A3708">
        <w:rPr>
          <w:rFonts w:asciiTheme="majorBidi" w:hAnsiTheme="majorBidi" w:cstheme="majorBidi"/>
        </w:rPr>
        <w:t>(2018)</w:t>
      </w:r>
      <w:r w:rsidR="00A071D1" w:rsidRPr="000A3708">
        <w:rPr>
          <w:rFonts w:asciiTheme="majorBidi" w:hAnsiTheme="majorBidi" w:cstheme="majorBidi"/>
        </w:rPr>
        <w:t>, who used</w:t>
      </w:r>
      <w:r w:rsidR="003D3BCB" w:rsidRPr="000A3708">
        <w:rPr>
          <w:rFonts w:asciiTheme="majorBidi" w:hAnsiTheme="majorBidi" w:cstheme="majorBidi"/>
        </w:rPr>
        <w:t xml:space="preserve"> a 21-year CMAQ run from 1990 to 2010 denoted as EPA</w:t>
      </w:r>
      <w:r w:rsidR="005E18C4" w:rsidRPr="000A3708">
        <w:rPr>
          <w:rFonts w:asciiTheme="majorBidi" w:hAnsiTheme="majorBidi" w:cstheme="majorBidi"/>
        </w:rPr>
        <w:t xml:space="preserve"> (Figure 1</w:t>
      </w:r>
      <w:r w:rsidR="000C3410" w:rsidRPr="000A3708">
        <w:rPr>
          <w:rFonts w:asciiTheme="majorBidi" w:hAnsiTheme="majorBidi" w:cstheme="majorBidi"/>
        </w:rPr>
        <w:t>3</w:t>
      </w:r>
      <w:r w:rsidR="00E85BD9" w:rsidRPr="000A3708">
        <w:rPr>
          <w:rFonts w:asciiTheme="majorBidi" w:hAnsiTheme="majorBidi" w:cstheme="majorBidi"/>
        </w:rPr>
        <w:t>).  Since Zhang et al. (2018) used the same population, baseline mortality data, and mortality functions</w:t>
      </w:r>
      <w:r w:rsidR="00A071D1" w:rsidRPr="000A3708">
        <w:rPr>
          <w:rFonts w:asciiTheme="majorBidi" w:hAnsiTheme="majorBidi" w:cstheme="majorBidi"/>
        </w:rPr>
        <w:t xml:space="preserve"> as the present study</w:t>
      </w:r>
      <w:r w:rsidR="00E85BD9" w:rsidRPr="000A3708">
        <w:rPr>
          <w:rFonts w:asciiTheme="majorBidi" w:hAnsiTheme="majorBidi" w:cstheme="majorBidi"/>
        </w:rPr>
        <w:t xml:space="preserve">, </w:t>
      </w:r>
      <w:r w:rsidR="00AC4E9B" w:rsidRPr="000A3708">
        <w:rPr>
          <w:rFonts w:asciiTheme="majorBidi" w:hAnsiTheme="majorBidi" w:cstheme="majorBidi"/>
        </w:rPr>
        <w:t xml:space="preserve">differing only in resolution and therefore in the methods of </w:t>
      </w:r>
      <w:proofErr w:type="spellStart"/>
      <w:r w:rsidR="00AC4E9B" w:rsidRPr="000A3708">
        <w:rPr>
          <w:rFonts w:asciiTheme="majorBidi" w:hAnsiTheme="majorBidi" w:cstheme="majorBidi"/>
        </w:rPr>
        <w:t>regridding</w:t>
      </w:r>
      <w:proofErr w:type="spellEnd"/>
      <w:r w:rsidR="00AC4E9B" w:rsidRPr="000A3708">
        <w:rPr>
          <w:rFonts w:asciiTheme="majorBidi" w:hAnsiTheme="majorBidi" w:cstheme="majorBidi"/>
        </w:rPr>
        <w:t xml:space="preserve">, </w:t>
      </w:r>
      <w:r w:rsidR="00E85BD9" w:rsidRPr="000A3708">
        <w:rPr>
          <w:rFonts w:asciiTheme="majorBidi" w:hAnsiTheme="majorBidi" w:cstheme="majorBidi"/>
        </w:rPr>
        <w:t xml:space="preserve">we combine these together both to compare the impacts of different concentration datasets and </w:t>
      </w:r>
      <w:r w:rsidR="006B7817" w:rsidRPr="000A3708">
        <w:rPr>
          <w:rFonts w:asciiTheme="majorBidi" w:hAnsiTheme="majorBidi" w:cstheme="majorBidi"/>
        </w:rPr>
        <w:t xml:space="preserve">to characterize a longer time period </w:t>
      </w:r>
      <w:r w:rsidR="006B7817" w:rsidRPr="000A3708">
        <w:rPr>
          <w:rFonts w:asciiTheme="majorBidi" w:hAnsiTheme="majorBidi" w:cstheme="majorBidi"/>
        </w:rPr>
        <w:lastRenderedPageBreak/>
        <w:t>than allowed by a single dataset</w:t>
      </w:r>
      <w:r w:rsidR="003D3BCB" w:rsidRPr="000A3708">
        <w:rPr>
          <w:rFonts w:asciiTheme="majorBidi" w:hAnsiTheme="majorBidi" w:cstheme="majorBidi"/>
        </w:rPr>
        <w:t>.</w:t>
      </w:r>
      <w:r w:rsidR="00A17ED5" w:rsidRPr="000A3708">
        <w:rPr>
          <w:rFonts w:asciiTheme="majorBidi" w:hAnsiTheme="majorBidi" w:cstheme="majorBidi"/>
        </w:rPr>
        <w:t xml:space="preserve"> </w:t>
      </w:r>
      <w:r w:rsidR="00E85BD9" w:rsidRPr="000A3708">
        <w:rPr>
          <w:rFonts w:asciiTheme="majorBidi" w:hAnsiTheme="majorBidi" w:cstheme="majorBidi"/>
        </w:rPr>
        <w:t>Zhang et al.</w:t>
      </w:r>
      <w:r w:rsidR="00B3659D" w:rsidRPr="000A3708">
        <w:rPr>
          <w:rFonts w:asciiTheme="majorBidi" w:hAnsiTheme="majorBidi" w:cstheme="majorBidi"/>
        </w:rPr>
        <w:t xml:space="preserve"> (2018)</w:t>
      </w:r>
      <w:r w:rsidR="00E85BD9" w:rsidRPr="000A3708">
        <w:rPr>
          <w:rFonts w:asciiTheme="majorBidi" w:hAnsiTheme="majorBidi" w:cstheme="majorBidi"/>
        </w:rPr>
        <w:t xml:space="preserve"> </w:t>
      </w:r>
      <w:r w:rsidR="003D3BCB" w:rsidRPr="000A3708">
        <w:rPr>
          <w:rFonts w:asciiTheme="majorBidi" w:hAnsiTheme="majorBidi" w:cstheme="majorBidi"/>
        </w:rPr>
        <w:t xml:space="preserve">overlapped with the SAT dataset for 12 years and overlapped with the NACR dataset for two years. </w:t>
      </w:r>
    </w:p>
    <w:p w14:paraId="178AEF62" w14:textId="342CA031" w:rsidR="00014FFD" w:rsidRPr="000A3708" w:rsidRDefault="00DA6FBC" w:rsidP="005E18C4">
      <w:pPr>
        <w:keepNext/>
        <w:spacing w:line="480" w:lineRule="auto"/>
        <w:jc w:val="center"/>
        <w:outlineLvl w:val="0"/>
        <w:rPr>
          <w:rFonts w:asciiTheme="majorBidi" w:hAnsiTheme="majorBidi" w:cstheme="majorBidi"/>
        </w:rPr>
      </w:pPr>
      <w:r w:rsidRPr="000A3708">
        <w:rPr>
          <w:rFonts w:asciiTheme="majorBidi" w:hAnsiTheme="majorBidi" w:cstheme="majorBidi"/>
          <w:noProof/>
        </w:rPr>
        <w:drawing>
          <wp:inline distT="0" distB="0" distL="0" distR="0" wp14:anchorId="2F7E9638" wp14:editId="5F56107C">
            <wp:extent cx="5971005" cy="257499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d_Comparison.png"/>
                    <pic:cNvPicPr/>
                  </pic:nvPicPr>
                  <pic:blipFill rotWithShape="1">
                    <a:blip r:embed="rId43">
                      <a:extLst>
                        <a:ext uri="{28A0092B-C50C-407E-A947-70E740481C1C}">
                          <a14:useLocalDpi xmlns:a14="http://schemas.microsoft.com/office/drawing/2010/main" val="0"/>
                        </a:ext>
                      </a:extLst>
                    </a:blip>
                    <a:srcRect l="4372" r="7544"/>
                    <a:stretch/>
                  </pic:blipFill>
                  <pic:spPr bwMode="auto">
                    <a:xfrm>
                      <a:off x="0" y="0"/>
                      <a:ext cx="6010102" cy="2591856"/>
                    </a:xfrm>
                    <a:prstGeom prst="rect">
                      <a:avLst/>
                    </a:prstGeom>
                    <a:ln>
                      <a:noFill/>
                    </a:ln>
                    <a:extLst>
                      <a:ext uri="{53640926-AAD7-44D8-BBD7-CCE9431645EC}">
                        <a14:shadowObscured xmlns:a14="http://schemas.microsoft.com/office/drawing/2010/main"/>
                      </a:ext>
                    </a:extLst>
                  </pic:spPr>
                </pic:pic>
              </a:graphicData>
            </a:graphic>
          </wp:inline>
        </w:drawing>
      </w:r>
    </w:p>
    <w:p w14:paraId="5C5D297C" w14:textId="2F0A3A43" w:rsidR="00D40798" w:rsidRPr="002E05AF" w:rsidRDefault="00960411" w:rsidP="009A36CB">
      <w:pPr>
        <w:pStyle w:val="Caption"/>
        <w:jc w:val="center"/>
        <w:rPr>
          <w:rFonts w:asciiTheme="majorBidi" w:hAnsiTheme="majorBidi" w:cstheme="majorBidi"/>
          <w:color w:val="000000" w:themeColor="text1"/>
          <w:sz w:val="24"/>
          <w:szCs w:val="24"/>
          <w:lang w:val="en-GB"/>
        </w:rPr>
      </w:pPr>
      <w:r w:rsidRPr="002E05AF">
        <w:rPr>
          <w:rFonts w:asciiTheme="majorBidi" w:hAnsiTheme="majorBidi" w:cstheme="majorBidi"/>
          <w:b/>
          <w:bCs/>
          <w:color w:val="000000" w:themeColor="text1"/>
          <w:sz w:val="24"/>
          <w:szCs w:val="24"/>
        </w:rPr>
        <w:t>Figure 1</w:t>
      </w:r>
      <w:r w:rsidR="005E18C4" w:rsidRPr="002E05AF">
        <w:rPr>
          <w:rFonts w:asciiTheme="majorBidi" w:hAnsiTheme="majorBidi" w:cstheme="majorBidi"/>
          <w:b/>
          <w:bCs/>
          <w:color w:val="000000" w:themeColor="text1"/>
          <w:sz w:val="24"/>
          <w:szCs w:val="24"/>
        </w:rPr>
        <w:t>3</w:t>
      </w:r>
      <w:r w:rsidRPr="002E05AF">
        <w:rPr>
          <w:rFonts w:asciiTheme="majorBidi" w:hAnsiTheme="majorBidi" w:cstheme="majorBidi"/>
          <w:color w:val="000000" w:themeColor="text1"/>
          <w:sz w:val="24"/>
          <w:szCs w:val="24"/>
        </w:rPr>
        <w:t xml:space="preserve"> </w:t>
      </w:r>
      <w:r w:rsidR="00D87971" w:rsidRPr="002E05AF">
        <w:rPr>
          <w:rFonts w:asciiTheme="majorBidi" w:hAnsiTheme="majorBidi" w:cstheme="majorBidi"/>
          <w:color w:val="000000" w:themeColor="text1"/>
          <w:sz w:val="24"/>
          <w:szCs w:val="24"/>
        </w:rPr>
        <w:t>Comparison</w:t>
      </w:r>
      <w:r w:rsidR="00840A7B" w:rsidRPr="002E05AF">
        <w:rPr>
          <w:rFonts w:asciiTheme="majorBidi" w:hAnsiTheme="majorBidi" w:cstheme="majorBidi"/>
          <w:color w:val="000000" w:themeColor="text1"/>
          <w:sz w:val="24"/>
          <w:szCs w:val="24"/>
        </w:rPr>
        <w:t xml:space="preserve"> of</w:t>
      </w:r>
      <w:r w:rsidR="00D87971" w:rsidRPr="002E05AF">
        <w:rPr>
          <w:rFonts w:asciiTheme="majorBidi" w:hAnsiTheme="majorBidi" w:cstheme="majorBidi"/>
          <w:color w:val="000000" w:themeColor="text1"/>
          <w:sz w:val="24"/>
          <w:szCs w:val="24"/>
        </w:rPr>
        <w:t xml:space="preserve"> PM</w:t>
      </w:r>
      <w:r w:rsidR="00D87971" w:rsidRPr="002E05AF">
        <w:rPr>
          <w:rFonts w:asciiTheme="majorBidi" w:hAnsiTheme="majorBidi" w:cstheme="majorBidi"/>
          <w:color w:val="000000" w:themeColor="text1"/>
          <w:sz w:val="24"/>
          <w:szCs w:val="24"/>
          <w:vertAlign w:val="subscript"/>
          <w:lang w:val="en-GB"/>
        </w:rPr>
        <w:t>2.5</w:t>
      </w:r>
      <w:r w:rsidR="00D87971" w:rsidRPr="002E05AF">
        <w:rPr>
          <w:rFonts w:asciiTheme="majorBidi" w:hAnsiTheme="majorBidi" w:cstheme="majorBidi"/>
          <w:color w:val="000000" w:themeColor="text1"/>
          <w:sz w:val="24"/>
          <w:szCs w:val="24"/>
          <w:lang w:val="en-GB"/>
        </w:rPr>
        <w:t>-related deaths</w:t>
      </w:r>
      <w:r w:rsidR="00840A7B" w:rsidRPr="002E05AF">
        <w:rPr>
          <w:rFonts w:asciiTheme="majorBidi" w:hAnsiTheme="majorBidi" w:cstheme="majorBidi"/>
          <w:color w:val="000000" w:themeColor="text1"/>
          <w:sz w:val="24"/>
          <w:szCs w:val="24"/>
          <w:lang w:val="en-GB"/>
        </w:rPr>
        <w:t xml:space="preserve"> between datasets by absolute number (left) and </w:t>
      </w:r>
      <w:r w:rsidR="009A36CB" w:rsidRPr="002E05AF">
        <w:rPr>
          <w:rFonts w:asciiTheme="majorBidi" w:hAnsiTheme="majorBidi" w:cstheme="majorBidi"/>
          <w:color w:val="000000" w:themeColor="text1"/>
          <w:sz w:val="24"/>
          <w:szCs w:val="24"/>
          <w:lang w:val="en-GB"/>
        </w:rPr>
        <w:t>percent</w:t>
      </w:r>
      <w:r w:rsidR="00840A7B" w:rsidRPr="002E05AF">
        <w:rPr>
          <w:rFonts w:asciiTheme="majorBidi" w:hAnsiTheme="majorBidi" w:cstheme="majorBidi"/>
          <w:color w:val="000000" w:themeColor="text1"/>
          <w:sz w:val="24"/>
          <w:szCs w:val="24"/>
          <w:lang w:val="en-GB"/>
        </w:rPr>
        <w:t xml:space="preserve"> change</w:t>
      </w:r>
      <w:r w:rsidR="009A36CB" w:rsidRPr="002E05AF">
        <w:rPr>
          <w:rFonts w:asciiTheme="majorBidi" w:hAnsiTheme="majorBidi" w:cstheme="majorBidi"/>
          <w:color w:val="000000" w:themeColor="text1"/>
          <w:sz w:val="24"/>
          <w:szCs w:val="24"/>
          <w:lang w:val="en-GB"/>
        </w:rPr>
        <w:t xml:space="preserve"> relative to </w:t>
      </w:r>
      <w:r w:rsidR="009A36CB" w:rsidRPr="002E05AF">
        <w:rPr>
          <w:rFonts w:asciiTheme="majorBidi" w:hAnsiTheme="majorBidi" w:cstheme="majorBidi"/>
          <w:color w:val="000000" w:themeColor="text1"/>
          <w:sz w:val="24"/>
          <w:szCs w:val="24"/>
        </w:rPr>
        <w:t>2010</w:t>
      </w:r>
      <w:r w:rsidR="00840A7B" w:rsidRPr="002E05AF">
        <w:rPr>
          <w:rFonts w:asciiTheme="majorBidi" w:hAnsiTheme="majorBidi" w:cstheme="majorBidi"/>
          <w:color w:val="000000" w:themeColor="text1"/>
          <w:sz w:val="24"/>
          <w:szCs w:val="24"/>
          <w:lang w:val="en-GB"/>
        </w:rPr>
        <w:t xml:space="preserve"> (right)</w:t>
      </w:r>
    </w:p>
    <w:p w14:paraId="1F6E37EF" w14:textId="501F1A30" w:rsidR="003D3BCB" w:rsidRPr="000A3708" w:rsidRDefault="00384CA2" w:rsidP="00384CA2">
      <w:pPr>
        <w:spacing w:line="480" w:lineRule="auto"/>
        <w:ind w:firstLine="720"/>
        <w:rPr>
          <w:rFonts w:asciiTheme="majorBidi" w:hAnsiTheme="majorBidi" w:cstheme="majorBidi"/>
        </w:rPr>
      </w:pPr>
      <w:r w:rsidRPr="000A3708">
        <w:rPr>
          <w:rFonts w:asciiTheme="majorBidi" w:hAnsiTheme="majorBidi" w:cstheme="majorBidi"/>
        </w:rPr>
        <w:t xml:space="preserve">Figure 13 shows substantial differences in the overall estimated </w:t>
      </w:r>
      <w:r w:rsidRPr="000A3708">
        <w:rPr>
          <w:rFonts w:asciiTheme="majorBidi" w:hAnsiTheme="majorBidi" w:cstheme="majorBidi"/>
          <w:lang w:val="en-GB"/>
        </w:rPr>
        <w:t>PM</w:t>
      </w:r>
      <w:r w:rsidRPr="000A3708">
        <w:rPr>
          <w:rFonts w:asciiTheme="majorBidi" w:hAnsiTheme="majorBidi" w:cstheme="majorBidi"/>
          <w:vertAlign w:val="subscript"/>
        </w:rPr>
        <w:t>2.5</w:t>
      </w:r>
      <w:r w:rsidRPr="000A3708">
        <w:rPr>
          <w:rFonts w:asciiTheme="majorBidi" w:hAnsiTheme="majorBidi" w:cstheme="majorBidi"/>
        </w:rPr>
        <w:t>-related deaths</w:t>
      </w:r>
      <w:r w:rsidR="00A17ED5" w:rsidRPr="000A3708">
        <w:rPr>
          <w:rFonts w:asciiTheme="majorBidi" w:hAnsiTheme="majorBidi" w:cstheme="majorBidi"/>
        </w:rPr>
        <w:t xml:space="preserve">, with NACR and EPA far exceeding SAT. </w:t>
      </w:r>
      <w:r w:rsidRPr="000A3708">
        <w:rPr>
          <w:rFonts w:asciiTheme="majorBidi" w:hAnsiTheme="majorBidi" w:cstheme="majorBidi"/>
          <w:lang w:val="en-GB"/>
        </w:rPr>
        <w:t>However</w:t>
      </w:r>
      <w:r w:rsidR="003D3BCB" w:rsidRPr="000A3708">
        <w:rPr>
          <w:rFonts w:asciiTheme="majorBidi" w:hAnsiTheme="majorBidi" w:cstheme="majorBidi"/>
        </w:rPr>
        <w:t xml:space="preserve">, we see a similar decrease percentage for all three datasets, indicating a similar rate of decrease.  EPA </w:t>
      </w:r>
      <w:r w:rsidR="002A12F6" w:rsidRPr="000A3708">
        <w:rPr>
          <w:rFonts w:asciiTheme="majorBidi" w:hAnsiTheme="majorBidi" w:cstheme="majorBidi"/>
        </w:rPr>
        <w:t xml:space="preserve">has a trend of </w:t>
      </w:r>
      <w:r w:rsidR="008F2801" w:rsidRPr="000A3708">
        <w:rPr>
          <w:rFonts w:asciiTheme="majorBidi" w:hAnsiTheme="majorBidi" w:cstheme="majorBidi"/>
        </w:rPr>
        <w:t>3100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8F2801" w:rsidRPr="000A3708">
        <w:rPr>
          <w:rFonts w:asciiTheme="majorBidi" w:hAnsiTheme="majorBidi" w:cstheme="majorBidi"/>
        </w:rPr>
        <w:t>2.5</w:t>
      </w:r>
      <w:r w:rsidR="002A12F6" w:rsidRPr="000A3708">
        <w:rPr>
          <w:rFonts w:asciiTheme="majorBidi" w:hAnsiTheme="majorBidi" w:cstheme="majorBidi"/>
        </w:rPr>
        <w:t>% per year decrease</w:t>
      </w:r>
      <w:r w:rsidR="00082048" w:rsidRPr="000A3708">
        <w:rPr>
          <w:rFonts w:asciiTheme="majorBidi" w:hAnsiTheme="majorBidi" w:cstheme="majorBidi"/>
        </w:rPr>
        <w:t xml:space="preserve">. Similarly, SAT </w:t>
      </w:r>
      <w:r w:rsidR="002A12F6" w:rsidRPr="000A3708">
        <w:rPr>
          <w:rFonts w:asciiTheme="majorBidi" w:hAnsiTheme="majorBidi" w:cstheme="majorBidi"/>
        </w:rPr>
        <w:t xml:space="preserve">has a trend of </w:t>
      </w:r>
      <w:r w:rsidR="007F30B9" w:rsidRPr="000A3708">
        <w:rPr>
          <w:rFonts w:asciiTheme="majorBidi" w:hAnsiTheme="majorBidi" w:cstheme="majorBidi"/>
        </w:rPr>
        <w:t>3500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7F30B9" w:rsidRPr="000A3708">
        <w:rPr>
          <w:rFonts w:asciiTheme="majorBidi" w:hAnsiTheme="majorBidi" w:cstheme="majorBidi"/>
        </w:rPr>
        <w:t>4.5</w:t>
      </w:r>
      <w:r w:rsidR="002A12F6" w:rsidRPr="000A3708">
        <w:rPr>
          <w:rFonts w:asciiTheme="majorBidi" w:hAnsiTheme="majorBidi" w:cstheme="majorBidi"/>
        </w:rPr>
        <w:t xml:space="preserve">% per year decrease </w:t>
      </w:r>
      <w:r w:rsidR="00082048" w:rsidRPr="000A3708">
        <w:rPr>
          <w:rFonts w:asciiTheme="majorBidi" w:hAnsiTheme="majorBidi" w:cstheme="majorBidi"/>
        </w:rPr>
        <w:t xml:space="preserve">and NACR </w:t>
      </w:r>
      <w:r w:rsidR="002A12F6" w:rsidRPr="000A3708">
        <w:rPr>
          <w:rFonts w:asciiTheme="majorBidi" w:hAnsiTheme="majorBidi" w:cstheme="majorBidi"/>
        </w:rPr>
        <w:t xml:space="preserve">has a trend of </w:t>
      </w:r>
      <w:r w:rsidR="00C84D7F" w:rsidRPr="000A3708">
        <w:rPr>
          <w:rFonts w:asciiTheme="majorBidi" w:hAnsiTheme="majorBidi" w:cstheme="majorBidi"/>
        </w:rPr>
        <w:t>4800</w:t>
      </w:r>
      <w:r w:rsidR="002A12F6" w:rsidRPr="000A3708">
        <w:rPr>
          <w:rFonts w:asciiTheme="majorBidi" w:hAnsiTheme="majorBidi" w:cstheme="majorBidi"/>
        </w:rPr>
        <w:t xml:space="preserve"> deaths yr</w:t>
      </w:r>
      <w:r w:rsidR="002A12F6" w:rsidRPr="000A3708">
        <w:rPr>
          <w:rFonts w:asciiTheme="majorBidi" w:hAnsiTheme="majorBidi" w:cstheme="majorBidi"/>
          <w:vertAlign w:val="superscript"/>
        </w:rPr>
        <w:t>-1</w:t>
      </w:r>
      <w:r w:rsidR="002A12F6" w:rsidRPr="000A3708">
        <w:rPr>
          <w:rFonts w:asciiTheme="majorBidi" w:hAnsiTheme="majorBidi" w:cstheme="majorBidi"/>
        </w:rPr>
        <w:t xml:space="preserve"> corresponding to </w:t>
      </w:r>
      <w:r w:rsidR="00A071D1" w:rsidRPr="000A3708">
        <w:rPr>
          <w:rFonts w:asciiTheme="majorBidi" w:hAnsiTheme="majorBidi" w:cstheme="majorBidi"/>
        </w:rPr>
        <w:t xml:space="preserve">a </w:t>
      </w:r>
      <w:r w:rsidR="00C84D7F" w:rsidRPr="000A3708">
        <w:rPr>
          <w:rFonts w:asciiTheme="majorBidi" w:hAnsiTheme="majorBidi" w:cstheme="majorBidi"/>
        </w:rPr>
        <w:t>4.3</w:t>
      </w:r>
      <w:r w:rsidR="002A12F6" w:rsidRPr="000A3708">
        <w:rPr>
          <w:rFonts w:asciiTheme="majorBidi" w:hAnsiTheme="majorBidi" w:cstheme="majorBidi"/>
        </w:rPr>
        <w:t xml:space="preserve">% per year decrease. </w:t>
      </w:r>
    </w:p>
    <w:p w14:paraId="0A2098C0" w14:textId="79011ABE" w:rsidR="000C3410" w:rsidRPr="000A3708" w:rsidRDefault="0042052B" w:rsidP="0042052B">
      <w:pPr>
        <w:spacing w:line="480" w:lineRule="auto"/>
        <w:ind w:firstLine="720"/>
        <w:rPr>
          <w:rFonts w:asciiTheme="majorBidi" w:hAnsiTheme="majorBidi" w:cstheme="majorBidi"/>
          <w:lang w:val="en-GB"/>
        </w:rPr>
      </w:pPr>
      <w:r w:rsidRPr="000A3708">
        <w:rPr>
          <w:rFonts w:asciiTheme="majorBidi" w:hAnsiTheme="majorBidi" w:cstheme="majorBidi"/>
        </w:rPr>
        <w:t>The “percent-change” portion of Figure 13</w:t>
      </w:r>
      <w:r w:rsidR="00A071D1" w:rsidRPr="000A3708">
        <w:rPr>
          <w:rFonts w:asciiTheme="majorBidi" w:hAnsiTheme="majorBidi" w:cstheme="majorBidi"/>
        </w:rPr>
        <w:t xml:space="preserve">, which shows results as percent changes relative to 2010, one of the two years in which all three datasets overlapped, </w:t>
      </w:r>
      <w:r w:rsidRPr="000A3708">
        <w:rPr>
          <w:rFonts w:asciiTheme="majorBidi" w:hAnsiTheme="majorBidi" w:cstheme="majorBidi"/>
        </w:rPr>
        <w:t xml:space="preserve">demonstrates sharper declines in the estimations from the two datasets used in this study when compared against the results from the EPA dataset. The </w:t>
      </w:r>
      <w:r w:rsidR="000C2548" w:rsidRPr="000A3708">
        <w:rPr>
          <w:rFonts w:asciiTheme="majorBidi" w:hAnsiTheme="majorBidi" w:cstheme="majorBidi"/>
        </w:rPr>
        <w:t>last few years of the</w:t>
      </w:r>
      <w:r w:rsidRPr="000A3708">
        <w:rPr>
          <w:rFonts w:asciiTheme="majorBidi" w:hAnsiTheme="majorBidi" w:cstheme="majorBidi"/>
        </w:rPr>
        <w:t xml:space="preserve"> EPA </w:t>
      </w:r>
      <w:r w:rsidR="000C2548" w:rsidRPr="000A3708">
        <w:rPr>
          <w:rFonts w:asciiTheme="majorBidi" w:hAnsiTheme="majorBidi" w:cstheme="majorBidi"/>
        </w:rPr>
        <w:t xml:space="preserve">results </w:t>
      </w:r>
      <w:r w:rsidRPr="000A3708">
        <w:rPr>
          <w:rFonts w:asciiTheme="majorBidi" w:hAnsiTheme="majorBidi" w:cstheme="majorBidi"/>
        </w:rPr>
        <w:t>show a sharper decline</w:t>
      </w:r>
      <w:r w:rsidR="000C2548" w:rsidRPr="000A3708">
        <w:rPr>
          <w:rFonts w:asciiTheme="majorBidi" w:hAnsiTheme="majorBidi" w:cstheme="majorBidi"/>
        </w:rPr>
        <w:t xml:space="preserve"> that agrees with</w:t>
      </w:r>
      <w:r w:rsidRPr="000A3708">
        <w:rPr>
          <w:rFonts w:asciiTheme="majorBidi" w:hAnsiTheme="majorBidi" w:cstheme="majorBidi"/>
        </w:rPr>
        <w:t xml:space="preserve"> the results </w:t>
      </w:r>
      <w:r w:rsidR="000C2548" w:rsidRPr="000A3708">
        <w:rPr>
          <w:rFonts w:asciiTheme="majorBidi" w:hAnsiTheme="majorBidi" w:cstheme="majorBidi"/>
        </w:rPr>
        <w:t xml:space="preserve">using </w:t>
      </w:r>
      <w:r w:rsidRPr="000A3708">
        <w:rPr>
          <w:rFonts w:asciiTheme="majorBidi" w:hAnsiTheme="majorBidi" w:cstheme="majorBidi"/>
        </w:rPr>
        <w:t>SAT and NACR, indicating an agreement in a sharper decrease in PM</w:t>
      </w:r>
      <w:r w:rsidRPr="000A3708">
        <w:rPr>
          <w:rFonts w:asciiTheme="majorBidi" w:hAnsiTheme="majorBidi" w:cstheme="majorBidi"/>
          <w:vertAlign w:val="subscript"/>
        </w:rPr>
        <w:t>2.5</w:t>
      </w:r>
      <w:r w:rsidRPr="000A3708">
        <w:rPr>
          <w:rFonts w:asciiTheme="majorBidi" w:hAnsiTheme="majorBidi" w:cstheme="majorBidi"/>
        </w:rPr>
        <w:t xml:space="preserve">-related deaths in more recent years. </w:t>
      </w:r>
    </w:p>
    <w:p w14:paraId="3753382E" w14:textId="327DCD8C" w:rsidR="005B3DDD" w:rsidRPr="000A3708" w:rsidRDefault="005B3DDD" w:rsidP="00052248">
      <w:pPr>
        <w:spacing w:line="480" w:lineRule="auto"/>
        <w:ind w:firstLine="720"/>
        <w:rPr>
          <w:rFonts w:asciiTheme="majorBidi" w:hAnsiTheme="majorBidi" w:cstheme="majorBidi"/>
        </w:rPr>
      </w:pPr>
      <w:r w:rsidRPr="000A3708">
        <w:rPr>
          <w:rFonts w:asciiTheme="majorBidi" w:hAnsiTheme="majorBidi" w:cstheme="majorBidi"/>
        </w:rPr>
        <w:lastRenderedPageBreak/>
        <w:t>Across the period of overlap, on average, the SAT dataset had 24000 fewer deaths per year than the EPA dataset</w:t>
      </w:r>
      <w:r w:rsidR="007D4BFE" w:rsidRPr="000A3708">
        <w:rPr>
          <w:rFonts w:asciiTheme="majorBidi" w:hAnsiTheme="majorBidi" w:cstheme="majorBidi"/>
        </w:rPr>
        <w:t>,</w:t>
      </w:r>
      <w:r w:rsidRPr="000A3708">
        <w:rPr>
          <w:rFonts w:asciiTheme="majorBidi" w:hAnsiTheme="majorBidi" w:cstheme="majorBidi"/>
        </w:rPr>
        <w:t xml:space="preserve"> with 25000 fewer deaths in 2010. In contrast, </w:t>
      </w:r>
      <w:r w:rsidR="002F4794" w:rsidRPr="000A3708">
        <w:rPr>
          <w:rFonts w:asciiTheme="majorBidi" w:hAnsiTheme="majorBidi" w:cstheme="majorBidi"/>
        </w:rPr>
        <w:t xml:space="preserve">NACR had 13000 more deaths per year than the EPA in the period of overlap and 16000 more deaths in 2010. </w:t>
      </w:r>
      <w:r w:rsidR="00052248" w:rsidRPr="000A3708">
        <w:rPr>
          <w:rFonts w:asciiTheme="majorBidi" w:hAnsiTheme="majorBidi" w:cstheme="majorBidi"/>
        </w:rPr>
        <w:t xml:space="preserve">The three datasets also do not agree well in yearly variability; years with high or low deaths in one dataset are not also high or low in other </w:t>
      </w:r>
      <w:r w:rsidR="00F17321" w:rsidRPr="000A3708">
        <w:rPr>
          <w:rFonts w:asciiTheme="majorBidi" w:hAnsiTheme="majorBidi" w:cstheme="majorBidi"/>
        </w:rPr>
        <w:t>datasets</w:t>
      </w:r>
      <w:r w:rsidR="00052248" w:rsidRPr="000A3708">
        <w:rPr>
          <w:rFonts w:asciiTheme="majorBidi" w:hAnsiTheme="majorBidi" w:cstheme="majorBidi"/>
        </w:rPr>
        <w:t>, and since the same population and baseline mortality are used in all cases, these differences in annual variations are due to differences in concentration estimates</w:t>
      </w:r>
      <w:r w:rsidR="00F17321" w:rsidRPr="000A3708">
        <w:rPr>
          <w:rFonts w:asciiTheme="majorBidi" w:hAnsiTheme="majorBidi" w:cstheme="majorBidi"/>
        </w:rPr>
        <w:t>.</w:t>
      </w:r>
      <w:r w:rsidR="002F4794" w:rsidRPr="000A3708">
        <w:rPr>
          <w:rFonts w:asciiTheme="majorBidi" w:hAnsiTheme="majorBidi" w:cstheme="majorBidi"/>
        </w:rPr>
        <w:t xml:space="preserve"> </w:t>
      </w:r>
    </w:p>
    <w:p w14:paraId="2525AE1F" w14:textId="481627DC" w:rsidR="00425161" w:rsidRPr="000A3708" w:rsidRDefault="00425161" w:rsidP="005E18C4">
      <w:pPr>
        <w:spacing w:line="480" w:lineRule="auto"/>
        <w:outlineLvl w:val="0"/>
        <w:rPr>
          <w:rFonts w:asciiTheme="majorBidi" w:hAnsiTheme="majorBidi" w:cstheme="majorBidi"/>
          <w:b/>
          <w:bCs/>
        </w:rPr>
      </w:pPr>
      <w:r w:rsidRPr="000A3708">
        <w:rPr>
          <w:rFonts w:asciiTheme="majorBidi" w:hAnsiTheme="majorBidi" w:cstheme="majorBidi"/>
          <w:b/>
          <w:bCs/>
          <w:noProof/>
        </w:rPr>
        <w:drawing>
          <wp:inline distT="0" distB="0" distL="0" distR="0" wp14:anchorId="5AEDCA4C" wp14:editId="4CE1633C">
            <wp:extent cx="6059982" cy="2346396"/>
            <wp:effectExtent l="0" t="0" r="1079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mpOzone.png"/>
                    <pic:cNvPicPr/>
                  </pic:nvPicPr>
                  <pic:blipFill rotWithShape="1">
                    <a:blip r:embed="rId44">
                      <a:extLst>
                        <a:ext uri="{28A0092B-C50C-407E-A947-70E740481C1C}">
                          <a14:useLocalDpi xmlns:a14="http://schemas.microsoft.com/office/drawing/2010/main" val="0"/>
                        </a:ext>
                      </a:extLst>
                    </a:blip>
                    <a:srcRect l="5382" r="6915"/>
                    <a:stretch/>
                  </pic:blipFill>
                  <pic:spPr bwMode="auto">
                    <a:xfrm>
                      <a:off x="0" y="0"/>
                      <a:ext cx="6117862" cy="2368807"/>
                    </a:xfrm>
                    <a:prstGeom prst="rect">
                      <a:avLst/>
                    </a:prstGeom>
                    <a:ln>
                      <a:noFill/>
                    </a:ln>
                    <a:extLst>
                      <a:ext uri="{53640926-AAD7-44D8-BBD7-CCE9431645EC}">
                        <a14:shadowObscured xmlns:a14="http://schemas.microsoft.com/office/drawing/2010/main"/>
                      </a:ext>
                    </a:extLst>
                  </pic:spPr>
                </pic:pic>
              </a:graphicData>
            </a:graphic>
          </wp:inline>
        </w:drawing>
      </w:r>
    </w:p>
    <w:p w14:paraId="1DD4AC73" w14:textId="3F141112" w:rsidR="00D87971" w:rsidRPr="002E05AF" w:rsidRDefault="00D87971" w:rsidP="0042052B">
      <w:pPr>
        <w:pStyle w:val="Caption"/>
        <w:jc w:val="center"/>
        <w:rPr>
          <w:rFonts w:asciiTheme="majorBidi" w:hAnsiTheme="majorBidi" w:cstheme="majorBidi"/>
          <w:b/>
          <w:bCs/>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14</w:t>
      </w:r>
      <w:r w:rsidRPr="002E05AF">
        <w:rPr>
          <w:rFonts w:asciiTheme="majorBidi" w:hAnsiTheme="majorBidi" w:cstheme="majorBidi"/>
          <w:color w:val="000000" w:themeColor="text1"/>
          <w:sz w:val="24"/>
          <w:szCs w:val="24"/>
        </w:rPr>
        <w:t xml:space="preserve"> Comparison </w:t>
      </w:r>
      <w:r w:rsidR="0042052B" w:rsidRPr="002E05AF">
        <w:rPr>
          <w:rFonts w:asciiTheme="majorBidi" w:hAnsiTheme="majorBidi" w:cstheme="majorBidi"/>
          <w:color w:val="000000" w:themeColor="text1"/>
          <w:sz w:val="24"/>
          <w:szCs w:val="24"/>
        </w:rPr>
        <w:t xml:space="preserve">of </w:t>
      </w:r>
      <w:r w:rsidRPr="002E05AF">
        <w:rPr>
          <w:rFonts w:asciiTheme="majorBidi" w:hAnsiTheme="majorBidi" w:cstheme="majorBidi"/>
          <w:color w:val="000000" w:themeColor="text1"/>
          <w:sz w:val="24"/>
          <w:szCs w:val="24"/>
        </w:rPr>
        <w:t>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lang w:val="en-GB"/>
        </w:rPr>
        <w:t>-related deaths</w:t>
      </w:r>
      <w:r w:rsidR="0042052B" w:rsidRPr="002E05AF">
        <w:rPr>
          <w:rFonts w:asciiTheme="majorBidi" w:hAnsiTheme="majorBidi" w:cstheme="majorBidi"/>
          <w:color w:val="000000" w:themeColor="text1"/>
          <w:sz w:val="24"/>
          <w:szCs w:val="24"/>
          <w:lang w:val="en-GB"/>
        </w:rPr>
        <w:t xml:space="preserve"> between datasets by absolute number (left) and percent change (right)</w:t>
      </w:r>
    </w:p>
    <w:p w14:paraId="44ACF021" w14:textId="7FAEB50F" w:rsidR="00751329" w:rsidRPr="000A3708" w:rsidRDefault="00555637" w:rsidP="00E0002C">
      <w:pPr>
        <w:spacing w:line="480" w:lineRule="auto"/>
        <w:ind w:firstLine="720"/>
        <w:outlineLvl w:val="0"/>
        <w:rPr>
          <w:rFonts w:asciiTheme="majorBidi" w:hAnsiTheme="majorBidi" w:cstheme="majorBidi"/>
        </w:rPr>
      </w:pPr>
      <w:r w:rsidRPr="000A3708">
        <w:rPr>
          <w:rFonts w:asciiTheme="majorBidi" w:hAnsiTheme="majorBidi" w:cstheme="majorBidi"/>
        </w:rPr>
        <w:t>For O</w:t>
      </w:r>
      <w:r w:rsidRPr="000A3708">
        <w:rPr>
          <w:rFonts w:asciiTheme="majorBidi" w:hAnsiTheme="majorBidi" w:cstheme="majorBidi"/>
          <w:vertAlign w:val="subscript"/>
        </w:rPr>
        <w:t>3</w:t>
      </w:r>
      <w:r w:rsidRPr="000A3708">
        <w:rPr>
          <w:rFonts w:asciiTheme="majorBidi" w:hAnsiTheme="majorBidi" w:cstheme="majorBidi"/>
        </w:rPr>
        <w:t xml:space="preserve"> mortality</w:t>
      </w:r>
      <w:r w:rsidR="00E10724" w:rsidRPr="000A3708">
        <w:rPr>
          <w:rFonts w:asciiTheme="majorBidi" w:hAnsiTheme="majorBidi" w:cstheme="majorBidi"/>
        </w:rPr>
        <w:t xml:space="preserve"> (Figure 1</w:t>
      </w:r>
      <w:r w:rsidR="005E18C4" w:rsidRPr="000A3708">
        <w:rPr>
          <w:rFonts w:asciiTheme="majorBidi" w:hAnsiTheme="majorBidi" w:cstheme="majorBidi"/>
        </w:rPr>
        <w:t>4</w:t>
      </w:r>
      <w:r w:rsidR="00E10724" w:rsidRPr="000A3708">
        <w:rPr>
          <w:rFonts w:asciiTheme="majorBidi" w:hAnsiTheme="majorBidi" w:cstheme="majorBidi"/>
        </w:rPr>
        <w:t>)</w:t>
      </w:r>
      <w:r w:rsidR="00F17321" w:rsidRPr="000A3708">
        <w:rPr>
          <w:rFonts w:asciiTheme="majorBidi" w:hAnsiTheme="majorBidi" w:cstheme="majorBidi"/>
        </w:rPr>
        <w:t xml:space="preserve">, results from the NACR </w:t>
      </w:r>
      <w:r w:rsidRPr="000A3708">
        <w:rPr>
          <w:rFonts w:asciiTheme="majorBidi" w:hAnsiTheme="majorBidi" w:cstheme="majorBidi"/>
        </w:rPr>
        <w:t xml:space="preserve">dataset </w:t>
      </w:r>
      <w:r w:rsidR="00052248" w:rsidRPr="000A3708">
        <w:rPr>
          <w:rFonts w:asciiTheme="majorBidi" w:hAnsiTheme="majorBidi" w:cstheme="majorBidi"/>
        </w:rPr>
        <w:t xml:space="preserve">agree very well with </w:t>
      </w:r>
      <w:r w:rsidR="00384CA2" w:rsidRPr="000A3708">
        <w:rPr>
          <w:rFonts w:asciiTheme="majorBidi" w:hAnsiTheme="majorBidi" w:cstheme="majorBidi"/>
        </w:rPr>
        <w:t xml:space="preserve">the </w:t>
      </w:r>
      <w:r w:rsidR="00F17321" w:rsidRPr="000A3708">
        <w:rPr>
          <w:rFonts w:asciiTheme="majorBidi" w:hAnsiTheme="majorBidi" w:cstheme="majorBidi"/>
        </w:rPr>
        <w:t xml:space="preserve">EPA </w:t>
      </w:r>
      <w:r w:rsidRPr="000A3708">
        <w:rPr>
          <w:rFonts w:asciiTheme="majorBidi" w:hAnsiTheme="majorBidi" w:cstheme="majorBidi"/>
        </w:rPr>
        <w:t xml:space="preserve">dataset of </w:t>
      </w:r>
      <w:r w:rsidR="00F17321" w:rsidRPr="000A3708">
        <w:rPr>
          <w:rFonts w:asciiTheme="majorBidi" w:hAnsiTheme="majorBidi" w:cstheme="majorBidi"/>
        </w:rPr>
        <w:t xml:space="preserve">Zhang et al. </w:t>
      </w:r>
      <w:r w:rsidRPr="000A3708">
        <w:rPr>
          <w:rFonts w:asciiTheme="majorBidi" w:hAnsiTheme="majorBidi" w:cstheme="majorBidi"/>
        </w:rPr>
        <w:t>(</w:t>
      </w:r>
      <w:r w:rsidR="00F17321" w:rsidRPr="000A3708">
        <w:rPr>
          <w:rFonts w:asciiTheme="majorBidi" w:hAnsiTheme="majorBidi" w:cstheme="majorBidi"/>
          <w:lang w:val="en-GB"/>
        </w:rPr>
        <w:t>2018</w:t>
      </w:r>
      <w:r w:rsidRPr="000A3708">
        <w:rPr>
          <w:rFonts w:asciiTheme="majorBidi" w:hAnsiTheme="majorBidi" w:cstheme="majorBidi"/>
          <w:lang w:val="en-GB"/>
        </w:rPr>
        <w:t>)</w:t>
      </w:r>
      <w:r w:rsidR="00F17321" w:rsidRPr="000A3708">
        <w:rPr>
          <w:rFonts w:asciiTheme="majorBidi" w:hAnsiTheme="majorBidi" w:cstheme="majorBidi"/>
          <w:lang w:val="en-GB"/>
        </w:rPr>
        <w:t>.</w:t>
      </w:r>
      <w:r w:rsidR="00751329" w:rsidRPr="000A3708">
        <w:rPr>
          <w:rFonts w:asciiTheme="majorBidi" w:hAnsiTheme="majorBidi" w:cstheme="majorBidi"/>
          <w:lang w:val="en-GB"/>
        </w:rPr>
        <w:t xml:space="preserve"> </w:t>
      </w:r>
      <w:r w:rsidR="00751329" w:rsidRPr="000A3708">
        <w:rPr>
          <w:rFonts w:asciiTheme="majorBidi" w:hAnsiTheme="majorBidi" w:cstheme="majorBidi"/>
        </w:rPr>
        <w:t xml:space="preserve">In the years 2009 and 2010, when the two datasets overlap, the EPA dataset </w:t>
      </w:r>
      <w:r w:rsidRPr="000A3708">
        <w:rPr>
          <w:rFonts w:asciiTheme="majorBidi" w:hAnsiTheme="majorBidi" w:cstheme="majorBidi"/>
        </w:rPr>
        <w:t>leads to</w:t>
      </w:r>
      <w:r w:rsidR="00751329" w:rsidRPr="000A3708">
        <w:rPr>
          <w:rFonts w:asciiTheme="majorBidi" w:hAnsiTheme="majorBidi" w:cstheme="majorBidi"/>
        </w:rPr>
        <w:t xml:space="preserve"> 310 (3.1%) and 380 (3.2%) more deaths respectively, indicating nearly identical estimations for deaths. </w:t>
      </w:r>
    </w:p>
    <w:p w14:paraId="15DCD4C0" w14:textId="6093F8A4" w:rsidR="00D87971" w:rsidRPr="000A3708" w:rsidRDefault="00751329" w:rsidP="00555637">
      <w:pPr>
        <w:spacing w:line="480" w:lineRule="auto"/>
        <w:ind w:firstLine="720"/>
        <w:outlineLvl w:val="0"/>
        <w:rPr>
          <w:rFonts w:asciiTheme="majorBidi" w:hAnsiTheme="majorBidi" w:cstheme="majorBidi"/>
        </w:rPr>
      </w:pPr>
      <w:r w:rsidRPr="000A3708">
        <w:rPr>
          <w:rFonts w:asciiTheme="majorBidi" w:hAnsiTheme="majorBidi" w:cstheme="majorBidi"/>
        </w:rPr>
        <w:t>Across the whole time period in the</w:t>
      </w:r>
      <w:r w:rsidR="00F17321" w:rsidRPr="000A3708">
        <w:rPr>
          <w:rFonts w:asciiTheme="majorBidi" w:hAnsiTheme="majorBidi" w:cstheme="majorBidi"/>
        </w:rPr>
        <w:t xml:space="preserve"> EPA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increase from 11000 (1990) to 12275 (2010) corresponding to an increase of 12.6%. For the NACR dataset O</w:t>
      </w:r>
      <w:r w:rsidR="00F17321" w:rsidRPr="000A3708">
        <w:rPr>
          <w:rFonts w:asciiTheme="majorBidi" w:hAnsiTheme="majorBidi" w:cstheme="majorBidi"/>
          <w:vertAlign w:val="subscript"/>
        </w:rPr>
        <w:t>3</w:t>
      </w:r>
      <w:r w:rsidR="00F17321" w:rsidRPr="000A3708">
        <w:rPr>
          <w:rFonts w:asciiTheme="majorBidi" w:hAnsiTheme="majorBidi" w:cstheme="majorBidi"/>
        </w:rPr>
        <w:t>-related deaths decrease from 10100 (2009) to 9700 (2015) corresponding to a decrease of 3.</w:t>
      </w:r>
      <w:r w:rsidR="00E0002C" w:rsidRPr="000A3708">
        <w:rPr>
          <w:rFonts w:asciiTheme="majorBidi" w:hAnsiTheme="majorBidi" w:cstheme="majorBidi"/>
        </w:rPr>
        <w:t>6</w:t>
      </w:r>
      <w:r w:rsidR="00F17321" w:rsidRPr="000A3708">
        <w:rPr>
          <w:rFonts w:asciiTheme="majorBidi" w:hAnsiTheme="majorBidi" w:cstheme="majorBidi"/>
        </w:rPr>
        <w:t xml:space="preserve">%. </w:t>
      </w:r>
      <w:r w:rsidR="00F17321" w:rsidRPr="000A3708">
        <w:rPr>
          <w:rFonts w:asciiTheme="majorBidi" w:hAnsiTheme="majorBidi" w:cstheme="majorBidi"/>
          <w:lang w:val="en-GB"/>
        </w:rPr>
        <w:t xml:space="preserve"> </w:t>
      </w:r>
      <w:r w:rsidR="00E10724" w:rsidRPr="000A3708">
        <w:rPr>
          <w:rFonts w:asciiTheme="majorBidi" w:hAnsiTheme="majorBidi" w:cstheme="majorBidi"/>
        </w:rPr>
        <w:t xml:space="preserve">Overall, deaths from the EPA simulation increase by 0.6% per year over the entire period while </w:t>
      </w:r>
      <w:r w:rsidR="00E10724" w:rsidRPr="000A3708">
        <w:rPr>
          <w:rFonts w:asciiTheme="majorBidi" w:hAnsiTheme="majorBidi" w:cstheme="majorBidi"/>
        </w:rPr>
        <w:lastRenderedPageBreak/>
        <w:t>the NACR simulation finds that deaths decrease by 0.</w:t>
      </w:r>
      <w:r w:rsidR="00E0002C" w:rsidRPr="000A3708">
        <w:rPr>
          <w:rFonts w:asciiTheme="majorBidi" w:hAnsiTheme="majorBidi" w:cstheme="majorBidi"/>
        </w:rPr>
        <w:t>6</w:t>
      </w:r>
      <w:r w:rsidR="00E10724" w:rsidRPr="000A3708">
        <w:rPr>
          <w:rFonts w:asciiTheme="majorBidi" w:hAnsiTheme="majorBidi" w:cstheme="majorBidi"/>
        </w:rPr>
        <w:t>% per year. T</w:t>
      </w:r>
      <w:r w:rsidR="002F4794" w:rsidRPr="000A3708">
        <w:rPr>
          <w:rFonts w:asciiTheme="majorBidi" w:hAnsiTheme="majorBidi" w:cstheme="majorBidi"/>
        </w:rPr>
        <w:t>h</w:t>
      </w:r>
      <w:r w:rsidR="00516609" w:rsidRPr="000A3708">
        <w:rPr>
          <w:rFonts w:asciiTheme="majorBidi" w:hAnsiTheme="majorBidi" w:cstheme="majorBidi"/>
        </w:rPr>
        <w:t>e EPA dataset shows a peak around the year 1998 with a decrease afterwards</w:t>
      </w:r>
      <w:r w:rsidRPr="000A3708">
        <w:rPr>
          <w:rFonts w:asciiTheme="majorBidi" w:hAnsiTheme="majorBidi" w:cstheme="majorBidi"/>
        </w:rPr>
        <w:t xml:space="preserve"> </w:t>
      </w:r>
      <w:r w:rsidR="00E10724" w:rsidRPr="000A3708">
        <w:rPr>
          <w:rFonts w:asciiTheme="majorBidi" w:hAnsiTheme="majorBidi" w:cstheme="majorBidi"/>
        </w:rPr>
        <w:t xml:space="preserve">that is continued by </w:t>
      </w:r>
      <w:r w:rsidRPr="000A3708">
        <w:rPr>
          <w:rFonts w:asciiTheme="majorBidi" w:hAnsiTheme="majorBidi" w:cstheme="majorBidi"/>
        </w:rPr>
        <w:t>the NACR dataset</w:t>
      </w:r>
      <w:r w:rsidR="00516609" w:rsidRPr="000A3708">
        <w:rPr>
          <w:rFonts w:asciiTheme="majorBidi" w:hAnsiTheme="majorBidi" w:cstheme="majorBidi"/>
        </w:rPr>
        <w:t xml:space="preserve">. </w:t>
      </w:r>
    </w:p>
    <w:p w14:paraId="05857A32" w14:textId="3A6BE17C" w:rsidR="000C3410" w:rsidRPr="000A3708" w:rsidRDefault="003E5DC2" w:rsidP="003345F4">
      <w:pPr>
        <w:spacing w:line="480" w:lineRule="auto"/>
        <w:ind w:firstLine="720"/>
        <w:outlineLvl w:val="0"/>
        <w:rPr>
          <w:rFonts w:asciiTheme="majorBidi" w:hAnsiTheme="majorBidi" w:cstheme="majorBidi"/>
        </w:rPr>
      </w:pPr>
      <w:r w:rsidRPr="000A3708">
        <w:rPr>
          <w:rFonts w:asciiTheme="majorBidi" w:hAnsiTheme="majorBidi" w:cstheme="majorBidi"/>
        </w:rPr>
        <w:t>To</w:t>
      </w:r>
      <w:r w:rsidR="00E25A9C" w:rsidRPr="000A3708">
        <w:rPr>
          <w:rFonts w:asciiTheme="majorBidi" w:hAnsiTheme="majorBidi" w:cstheme="majorBidi"/>
        </w:rPr>
        <w:t xml:space="preserve"> investigate these trends, the period following the peak in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deaths in 1998 </w:t>
      </w:r>
      <w:r w:rsidR="000C2548" w:rsidRPr="000A3708">
        <w:rPr>
          <w:rFonts w:asciiTheme="majorBidi" w:hAnsiTheme="majorBidi" w:cstheme="majorBidi"/>
        </w:rPr>
        <w:t xml:space="preserve">until </w:t>
      </w:r>
      <w:r w:rsidR="00E25A9C" w:rsidRPr="000A3708">
        <w:rPr>
          <w:rFonts w:asciiTheme="majorBidi" w:hAnsiTheme="majorBidi" w:cstheme="majorBidi"/>
        </w:rPr>
        <w:t>2010 for the EPA dataset was compared against the NACR trend mentioned previously. In this period O</w:t>
      </w:r>
      <w:r w:rsidR="00E25A9C" w:rsidRPr="000A3708">
        <w:rPr>
          <w:rFonts w:asciiTheme="majorBidi" w:hAnsiTheme="majorBidi" w:cstheme="majorBidi"/>
          <w:vertAlign w:val="subscript"/>
        </w:rPr>
        <w:t>3</w:t>
      </w:r>
      <w:r w:rsidR="00E25A9C" w:rsidRPr="000A3708">
        <w:rPr>
          <w:rFonts w:asciiTheme="majorBidi" w:hAnsiTheme="majorBidi" w:cstheme="majorBidi"/>
        </w:rPr>
        <w:t>-related deaths decreased from 14000 (1998) to 12</w:t>
      </w:r>
      <w:r w:rsidR="008F2801" w:rsidRPr="000A3708">
        <w:rPr>
          <w:rFonts w:asciiTheme="majorBidi" w:hAnsiTheme="majorBidi" w:cstheme="majorBidi"/>
        </w:rPr>
        <w:t>300</w:t>
      </w:r>
      <w:r w:rsidR="00E25A9C" w:rsidRPr="000A3708">
        <w:rPr>
          <w:rFonts w:asciiTheme="majorBidi" w:hAnsiTheme="majorBidi" w:cstheme="majorBidi"/>
        </w:rPr>
        <w:t xml:space="preserve"> (2010)</w:t>
      </w:r>
      <w:r w:rsidR="00052248" w:rsidRPr="000A3708">
        <w:rPr>
          <w:rFonts w:asciiTheme="majorBidi" w:hAnsiTheme="majorBidi" w:cstheme="majorBidi"/>
        </w:rPr>
        <w:t>,</w:t>
      </w:r>
      <w:r w:rsidR="00E25A9C" w:rsidRPr="000A3708">
        <w:rPr>
          <w:rFonts w:asciiTheme="majorBidi" w:hAnsiTheme="majorBidi" w:cstheme="majorBidi"/>
        </w:rPr>
        <w:t xml:space="preserve"> corresponding to a decrease of 12.2%</w:t>
      </w:r>
      <w:r w:rsidR="00052248" w:rsidRPr="000A3708">
        <w:rPr>
          <w:rFonts w:asciiTheme="majorBidi" w:hAnsiTheme="majorBidi" w:cstheme="majorBidi"/>
        </w:rPr>
        <w:t xml:space="preserve"> or </w:t>
      </w:r>
      <w:r w:rsidR="004E53B4" w:rsidRPr="000A3708">
        <w:rPr>
          <w:rFonts w:asciiTheme="majorBidi" w:hAnsiTheme="majorBidi" w:cstheme="majorBidi"/>
        </w:rPr>
        <w:t>0.9%</w:t>
      </w:r>
      <w:r w:rsidR="00052248" w:rsidRPr="000A3708">
        <w:rPr>
          <w:rFonts w:asciiTheme="majorBidi" w:hAnsiTheme="majorBidi" w:cstheme="majorBidi"/>
        </w:rPr>
        <w:t xml:space="preserve"> per year</w:t>
      </w:r>
      <w:r w:rsidR="004E53B4" w:rsidRPr="000A3708">
        <w:rPr>
          <w:rFonts w:asciiTheme="majorBidi" w:hAnsiTheme="majorBidi" w:cstheme="majorBidi"/>
        </w:rPr>
        <w:t xml:space="preserve">, </w:t>
      </w:r>
      <w:r w:rsidR="00052248" w:rsidRPr="000A3708">
        <w:rPr>
          <w:rFonts w:asciiTheme="majorBidi" w:hAnsiTheme="majorBidi" w:cstheme="majorBidi"/>
        </w:rPr>
        <w:t>agreeing well</w:t>
      </w:r>
      <w:r w:rsidR="004E53B4" w:rsidRPr="000A3708">
        <w:rPr>
          <w:rFonts w:asciiTheme="majorBidi" w:hAnsiTheme="majorBidi" w:cstheme="majorBidi"/>
        </w:rPr>
        <w:t xml:space="preserve"> with the rate of decrease from NACR </w:t>
      </w:r>
      <w:r w:rsidR="00052248" w:rsidRPr="000A3708">
        <w:rPr>
          <w:rFonts w:asciiTheme="majorBidi" w:hAnsiTheme="majorBidi" w:cstheme="majorBidi"/>
        </w:rPr>
        <w:t>(</w:t>
      </w:r>
      <w:r w:rsidR="00E0002C" w:rsidRPr="000A3708">
        <w:rPr>
          <w:rFonts w:asciiTheme="majorBidi" w:hAnsiTheme="majorBidi" w:cstheme="majorBidi"/>
        </w:rPr>
        <w:t>0.6</w:t>
      </w:r>
      <w:r w:rsidR="00052248" w:rsidRPr="000A3708">
        <w:rPr>
          <w:rFonts w:asciiTheme="majorBidi" w:hAnsiTheme="majorBidi" w:cstheme="majorBidi"/>
        </w:rPr>
        <w:t>%</w:t>
      </w:r>
      <w:r w:rsidR="00E0002C" w:rsidRPr="000A3708">
        <w:rPr>
          <w:rFonts w:asciiTheme="majorBidi" w:hAnsiTheme="majorBidi" w:cstheme="majorBidi"/>
        </w:rPr>
        <w:t xml:space="preserve"> per year</w:t>
      </w:r>
      <w:r w:rsidR="00052248" w:rsidRPr="000A3708">
        <w:rPr>
          <w:rFonts w:asciiTheme="majorBidi" w:hAnsiTheme="majorBidi" w:cstheme="majorBidi"/>
        </w:rPr>
        <w:t>)</w:t>
      </w:r>
      <w:r w:rsidR="004E53B4" w:rsidRPr="000A3708">
        <w:rPr>
          <w:rFonts w:asciiTheme="majorBidi" w:hAnsiTheme="majorBidi" w:cstheme="majorBidi"/>
        </w:rPr>
        <w:t>.</w:t>
      </w:r>
      <w:r w:rsidR="00E25A9C" w:rsidRPr="000A3708">
        <w:rPr>
          <w:rFonts w:asciiTheme="majorBidi" w:hAnsiTheme="majorBidi" w:cstheme="majorBidi"/>
        </w:rPr>
        <w:t xml:space="preserve"> From this result, it appears that O</w:t>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-related mortality has been steadily decreasing since 1998, though the exact value of this decrease is difficult to determine </w:t>
      </w:r>
      <w:r w:rsidR="007D4BFE" w:rsidRPr="000A3708">
        <w:rPr>
          <w:rFonts w:asciiTheme="majorBidi" w:hAnsiTheme="majorBidi" w:cstheme="majorBidi"/>
        </w:rPr>
        <w:t xml:space="preserve">due </w:t>
      </w:r>
      <w:r w:rsidR="00E25A9C" w:rsidRPr="000A3708">
        <w:rPr>
          <w:rFonts w:asciiTheme="majorBidi" w:hAnsiTheme="majorBidi" w:cstheme="majorBidi"/>
        </w:rPr>
        <w:t>to the variability of the O</w:t>
      </w:r>
      <w:r w:rsidR="00E25A9C" w:rsidRPr="000A3708">
        <w:rPr>
          <w:rFonts w:asciiTheme="majorBidi" w:hAnsiTheme="majorBidi" w:cstheme="majorBidi"/>
        </w:rPr>
        <w:softHyphen/>
      </w:r>
      <w:r w:rsidR="00E25A9C" w:rsidRPr="000A3708">
        <w:rPr>
          <w:rFonts w:asciiTheme="majorBidi" w:hAnsiTheme="majorBidi" w:cstheme="majorBidi"/>
          <w:vertAlign w:val="subscript"/>
        </w:rPr>
        <w:t>3</w:t>
      </w:r>
      <w:r w:rsidR="00E25A9C" w:rsidRPr="000A3708">
        <w:rPr>
          <w:rFonts w:asciiTheme="majorBidi" w:hAnsiTheme="majorBidi" w:cstheme="majorBidi"/>
        </w:rPr>
        <w:t xml:space="preserve"> mortality burden</w:t>
      </w:r>
      <w:r w:rsidR="0033612C" w:rsidRPr="000A3708">
        <w:rPr>
          <w:rFonts w:asciiTheme="majorBidi" w:hAnsiTheme="majorBidi" w:cstheme="majorBidi"/>
        </w:rPr>
        <w:t xml:space="preserve"> (</w:t>
      </w:r>
      <w:r w:rsidR="00B76B7C" w:rsidRPr="000A3708">
        <w:rPr>
          <w:rFonts w:asciiTheme="majorBidi" w:hAnsiTheme="majorBidi" w:cstheme="majorBidi"/>
        </w:rPr>
        <w:t>R</w:t>
      </w:r>
      <w:r w:rsidR="00B76B7C" w:rsidRPr="000A3708">
        <w:rPr>
          <w:rFonts w:asciiTheme="majorBidi" w:hAnsiTheme="majorBidi" w:cstheme="majorBidi"/>
          <w:vertAlign w:val="superscript"/>
        </w:rPr>
        <w:t>2</w:t>
      </w:r>
      <w:r w:rsidR="00B76B7C" w:rsidRPr="000A3708">
        <w:rPr>
          <w:rFonts w:asciiTheme="majorBidi" w:hAnsiTheme="majorBidi" w:cstheme="majorBidi"/>
        </w:rPr>
        <w:t xml:space="preserve"> of 0.1414 and </w:t>
      </w:r>
      <w:r w:rsidR="005401AF" w:rsidRPr="000A3708">
        <w:rPr>
          <w:rFonts w:asciiTheme="majorBidi" w:hAnsiTheme="majorBidi" w:cstheme="majorBidi"/>
        </w:rPr>
        <w:t>0.48</w:t>
      </w:r>
      <w:r w:rsidR="00C53228" w:rsidRPr="000A3708">
        <w:rPr>
          <w:rFonts w:asciiTheme="majorBidi" w:hAnsiTheme="majorBidi" w:cstheme="majorBidi"/>
        </w:rPr>
        <w:t>3</w:t>
      </w:r>
      <w:r w:rsidR="005401AF" w:rsidRPr="000A3708">
        <w:rPr>
          <w:rFonts w:asciiTheme="majorBidi" w:hAnsiTheme="majorBidi" w:cstheme="majorBidi"/>
        </w:rPr>
        <w:t xml:space="preserve"> for EPA and NACR respectively)</w:t>
      </w:r>
      <w:r w:rsidR="00E25A9C" w:rsidRPr="000A3708">
        <w:rPr>
          <w:rFonts w:asciiTheme="majorBidi" w:hAnsiTheme="majorBidi" w:cstheme="majorBidi"/>
        </w:rPr>
        <w:t>.</w:t>
      </w:r>
    </w:p>
    <w:p w14:paraId="4077E5B4" w14:textId="6CAD70AE" w:rsidR="00DC6C8F" w:rsidRPr="000A3708" w:rsidRDefault="003345F4" w:rsidP="00C5531F">
      <w:pPr>
        <w:spacing w:line="480" w:lineRule="auto"/>
        <w:outlineLvl w:val="0"/>
        <w:rPr>
          <w:rFonts w:asciiTheme="majorBidi" w:hAnsiTheme="majorBidi" w:cstheme="majorBidi"/>
        </w:rPr>
      </w:pPr>
      <w:r w:rsidRPr="000A3708">
        <w:rPr>
          <w:rFonts w:asciiTheme="majorBidi" w:hAnsiTheme="majorBidi" w:cstheme="majorBidi"/>
          <w:noProof/>
        </w:rPr>
        <w:drawing>
          <wp:inline distT="0" distB="0" distL="0" distR="0" wp14:anchorId="1E4D5645" wp14:editId="3632DC65">
            <wp:extent cx="5728335" cy="3245273"/>
            <wp:effectExtent l="0" t="0" r="0" b="6350"/>
            <wp:docPr id="45"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rotWithShape="1">
                    <a:blip r:embed="rId45">
                      <a:extLst>
                        <a:ext uri="{28A0092B-C50C-407E-A947-70E740481C1C}">
                          <a14:useLocalDpi xmlns:a14="http://schemas.microsoft.com/office/drawing/2010/main" val="0"/>
                        </a:ext>
                      </a:extLst>
                    </a:blip>
                    <a:srcRect l="4677" t="4629" r="6609"/>
                    <a:stretch/>
                  </pic:blipFill>
                  <pic:spPr bwMode="auto">
                    <a:xfrm>
                      <a:off x="0" y="0"/>
                      <a:ext cx="5757984" cy="3262070"/>
                    </a:xfrm>
                    <a:prstGeom prst="rect">
                      <a:avLst/>
                    </a:prstGeom>
                    <a:ln>
                      <a:noFill/>
                    </a:ln>
                    <a:extLst>
                      <a:ext uri="{53640926-AAD7-44D8-BBD7-CCE9431645EC}">
                        <a14:shadowObscured xmlns:a14="http://schemas.microsoft.com/office/drawing/2010/main"/>
                      </a:ext>
                    </a:extLst>
                  </pic:spPr>
                </pic:pic>
              </a:graphicData>
            </a:graphic>
          </wp:inline>
        </w:drawing>
      </w:r>
    </w:p>
    <w:p w14:paraId="1A35AC6C" w14:textId="3BE1A6B3" w:rsidR="0051289C" w:rsidRPr="002E05AF" w:rsidRDefault="00DC6C8F" w:rsidP="006665E8">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r w:rsidR="005E18C4" w:rsidRPr="002E05AF">
        <w:rPr>
          <w:rFonts w:asciiTheme="majorBidi" w:hAnsiTheme="majorBidi" w:cstheme="majorBidi"/>
          <w:b/>
          <w:bCs/>
          <w:color w:val="000000" w:themeColor="text1"/>
          <w:sz w:val="24"/>
          <w:szCs w:val="24"/>
        </w:rPr>
        <w:t>15</w:t>
      </w:r>
      <w:r w:rsidRPr="002E05AF">
        <w:rPr>
          <w:rFonts w:asciiTheme="majorBidi" w:hAnsiTheme="majorBidi" w:cstheme="majorBidi"/>
          <w:color w:val="000000" w:themeColor="text1"/>
          <w:sz w:val="24"/>
          <w:szCs w:val="24"/>
        </w:rPr>
        <w:t xml:space="preserve"> Comparison of PM</w:t>
      </w:r>
      <w:r w:rsidRPr="002E05AF">
        <w:rPr>
          <w:rFonts w:asciiTheme="majorBidi" w:hAnsiTheme="majorBidi" w:cstheme="majorBidi"/>
          <w:color w:val="000000" w:themeColor="text1"/>
          <w:sz w:val="24"/>
          <w:szCs w:val="24"/>
          <w:vertAlign w:val="subscript"/>
        </w:rPr>
        <w:t>2.5</w:t>
      </w:r>
      <w:r w:rsidRPr="002E05AF">
        <w:rPr>
          <w:rFonts w:asciiTheme="majorBidi" w:hAnsiTheme="majorBidi" w:cstheme="majorBidi"/>
          <w:color w:val="000000" w:themeColor="text1"/>
          <w:sz w:val="24"/>
          <w:szCs w:val="24"/>
        </w:rPr>
        <w:t>. related deaths to previous studies</w:t>
      </w:r>
      <w:r w:rsidR="00AE0FEB" w:rsidRPr="002E05AF">
        <w:rPr>
          <w:rFonts w:asciiTheme="majorBidi" w:hAnsiTheme="majorBidi" w:cstheme="majorBidi"/>
          <w:color w:val="000000" w:themeColor="text1"/>
          <w:sz w:val="24"/>
          <w:szCs w:val="24"/>
        </w:rPr>
        <w:t xml:space="preserve">.  Error bars are shown for </w:t>
      </w:r>
      <w:r w:rsidR="006665E8" w:rsidRPr="002E05AF">
        <w:rPr>
          <w:rFonts w:asciiTheme="majorBidi" w:hAnsiTheme="majorBidi" w:cstheme="majorBidi"/>
          <w:color w:val="000000" w:themeColor="text1"/>
          <w:sz w:val="24"/>
          <w:szCs w:val="24"/>
        </w:rPr>
        <w:t>Cohen et al. (2017), e</w:t>
      </w:r>
      <w:r w:rsidR="00AE0FEB" w:rsidRPr="002E05AF">
        <w:rPr>
          <w:rFonts w:asciiTheme="majorBidi" w:hAnsiTheme="majorBidi" w:cstheme="majorBidi"/>
          <w:color w:val="000000" w:themeColor="text1"/>
          <w:sz w:val="24"/>
          <w:szCs w:val="24"/>
        </w:rPr>
        <w:t>rror bars for NACR and SAT in this study are shown in Figures</w:t>
      </w:r>
      <w:r w:rsidR="00DD4E54" w:rsidRPr="002E05AF">
        <w:rPr>
          <w:rFonts w:asciiTheme="majorBidi" w:hAnsiTheme="majorBidi" w:cstheme="majorBidi"/>
          <w:color w:val="000000" w:themeColor="text1"/>
          <w:sz w:val="24"/>
          <w:szCs w:val="24"/>
        </w:rPr>
        <w:t xml:space="preserve"> 5</w:t>
      </w:r>
      <w:r w:rsidR="00AE0FEB" w:rsidRPr="002E05AF">
        <w:rPr>
          <w:rFonts w:asciiTheme="majorBidi" w:hAnsiTheme="majorBidi" w:cstheme="majorBidi"/>
          <w:color w:val="000000" w:themeColor="text1"/>
          <w:sz w:val="24"/>
          <w:szCs w:val="24"/>
        </w:rPr>
        <w:t xml:space="preserve"> and </w:t>
      </w:r>
      <w:r w:rsidR="00DD4E54" w:rsidRPr="002E05AF">
        <w:rPr>
          <w:rFonts w:asciiTheme="majorBidi" w:hAnsiTheme="majorBidi" w:cstheme="majorBidi"/>
          <w:color w:val="000000" w:themeColor="text1"/>
          <w:sz w:val="24"/>
          <w:szCs w:val="24"/>
        </w:rPr>
        <w:t>6</w:t>
      </w:r>
      <w:r w:rsidR="00AE0FEB" w:rsidRPr="002E05AF">
        <w:rPr>
          <w:rFonts w:asciiTheme="majorBidi" w:hAnsiTheme="majorBidi" w:cstheme="majorBidi"/>
          <w:color w:val="000000" w:themeColor="text1"/>
          <w:sz w:val="24"/>
          <w:szCs w:val="24"/>
        </w:rPr>
        <w:t xml:space="preserve">.  </w:t>
      </w:r>
    </w:p>
    <w:p w14:paraId="0597AE4C" w14:textId="5F75EC14" w:rsidR="006665E8" w:rsidRPr="000A3708" w:rsidRDefault="006665E8" w:rsidP="001913F8">
      <w:pPr>
        <w:spacing w:line="480" w:lineRule="auto"/>
        <w:ind w:firstLine="720"/>
        <w:outlineLvl w:val="0"/>
        <w:rPr>
          <w:rFonts w:asciiTheme="majorBidi" w:hAnsiTheme="majorBidi" w:cstheme="majorBidi"/>
        </w:rPr>
      </w:pPr>
      <w:r w:rsidRPr="000A3708">
        <w:rPr>
          <w:rFonts w:asciiTheme="majorBidi" w:hAnsiTheme="majorBidi" w:cstheme="majorBidi"/>
        </w:rPr>
        <w:t xml:space="preserve">We </w:t>
      </w:r>
      <w:r w:rsidR="00052248" w:rsidRPr="000A3708">
        <w:rPr>
          <w:rFonts w:asciiTheme="majorBidi" w:hAnsiTheme="majorBidi" w:cstheme="majorBidi"/>
        </w:rPr>
        <w:t xml:space="preserve">also </w:t>
      </w:r>
      <w:r w:rsidRPr="000A3708">
        <w:rPr>
          <w:rFonts w:asciiTheme="majorBidi" w:hAnsiTheme="majorBidi" w:cstheme="majorBidi"/>
        </w:rPr>
        <w:t xml:space="preserve">compare our results and those of Zhang et al. (2018), with those of other recent studies that estimated US mortality from ambient air pollution (Figure 15). These studies </w:t>
      </w:r>
      <w:r w:rsidRPr="000A3708">
        <w:rPr>
          <w:rFonts w:asciiTheme="majorBidi" w:hAnsiTheme="majorBidi" w:cstheme="majorBidi"/>
        </w:rPr>
        <w:lastRenderedPageBreak/>
        <w:t xml:space="preserve">estimated mortality for a single year or at 5- and 10-year intervals, in contrast to the annual estimates presented here and by Zhang et al. (2018).  </w:t>
      </w:r>
    </w:p>
    <w:p w14:paraId="0BAA900A" w14:textId="2461D344" w:rsidR="00075C62" w:rsidRPr="000A3708" w:rsidRDefault="009B2CC3" w:rsidP="00B4393E">
      <w:pPr>
        <w:spacing w:line="480" w:lineRule="auto"/>
        <w:ind w:firstLine="720"/>
        <w:outlineLvl w:val="0"/>
        <w:rPr>
          <w:rFonts w:asciiTheme="majorBidi" w:hAnsiTheme="majorBidi" w:cstheme="majorBidi"/>
        </w:rPr>
      </w:pPr>
      <w:r w:rsidRPr="000A3708">
        <w:rPr>
          <w:rFonts w:asciiTheme="majorBidi" w:hAnsiTheme="majorBidi" w:cstheme="majorBidi"/>
        </w:rPr>
        <w:t>For PM</w:t>
      </w:r>
      <w:r w:rsidR="00075C62" w:rsidRPr="000A3708">
        <w:rPr>
          <w:rFonts w:asciiTheme="majorBidi" w:hAnsiTheme="majorBidi" w:cstheme="majorBidi"/>
          <w:vertAlign w:val="subscript"/>
        </w:rPr>
        <w:t>2.5</w:t>
      </w:r>
      <w:r w:rsidR="00075C62" w:rsidRPr="000A3708">
        <w:rPr>
          <w:rFonts w:asciiTheme="majorBidi" w:hAnsiTheme="majorBidi" w:cstheme="majorBidi"/>
        </w:rPr>
        <w:t xml:space="preserve"> the NACR and SAT estimations performed in this study were generally lower than other similar studies. This difference can</w:t>
      </w:r>
      <w:r w:rsidR="00854331" w:rsidRPr="000A3708">
        <w:rPr>
          <w:rFonts w:asciiTheme="majorBidi" w:hAnsiTheme="majorBidi" w:cstheme="majorBidi"/>
        </w:rPr>
        <w:t xml:space="preserve"> </w:t>
      </w:r>
      <w:r w:rsidR="00E0002C" w:rsidRPr="000A3708">
        <w:rPr>
          <w:rFonts w:asciiTheme="majorBidi" w:hAnsiTheme="majorBidi" w:cstheme="majorBidi"/>
        </w:rPr>
        <w:t>generally</w:t>
      </w:r>
      <w:r w:rsidR="00854331" w:rsidRPr="000A3708">
        <w:rPr>
          <w:rFonts w:asciiTheme="majorBidi" w:hAnsiTheme="majorBidi" w:cstheme="majorBidi"/>
        </w:rPr>
        <w:t xml:space="preserve"> be credited to the use of </w:t>
      </w:r>
      <w:r w:rsidR="00075C62" w:rsidRPr="000A3708">
        <w:rPr>
          <w:rFonts w:asciiTheme="majorBidi" w:hAnsiTheme="majorBidi" w:cstheme="majorBidi"/>
        </w:rPr>
        <w:t>different risk function</w:t>
      </w:r>
      <w:r w:rsidR="000C2548" w:rsidRPr="000A3708">
        <w:rPr>
          <w:rFonts w:asciiTheme="majorBidi" w:hAnsiTheme="majorBidi" w:cstheme="majorBidi"/>
        </w:rPr>
        <w:t>s</w:t>
      </w:r>
      <w:r w:rsidR="00075C62" w:rsidRPr="000A3708">
        <w:rPr>
          <w:rFonts w:asciiTheme="majorBidi" w:hAnsiTheme="majorBidi" w:cstheme="majorBidi"/>
        </w:rPr>
        <w:t xml:space="preserve">. </w:t>
      </w:r>
      <w:proofErr w:type="spellStart"/>
      <w:r w:rsidR="00075C62" w:rsidRPr="000A3708">
        <w:rPr>
          <w:rFonts w:asciiTheme="majorBidi" w:hAnsiTheme="majorBidi" w:cstheme="majorBidi"/>
        </w:rPr>
        <w:t>Fann</w:t>
      </w:r>
      <w:proofErr w:type="spellEnd"/>
      <w:r w:rsidR="00075C62" w:rsidRPr="000A3708">
        <w:rPr>
          <w:rFonts w:asciiTheme="majorBidi" w:hAnsiTheme="majorBidi" w:cstheme="majorBidi"/>
        </w:rPr>
        <w:t xml:space="preserve"> et al. </w:t>
      </w:r>
      <w:r w:rsidR="00312728" w:rsidRPr="000A3708">
        <w:rPr>
          <w:rFonts w:asciiTheme="majorBidi" w:hAnsiTheme="majorBidi" w:cstheme="majorBidi"/>
        </w:rPr>
        <w:t>(</w:t>
      </w:r>
      <w:r w:rsidR="00075C62" w:rsidRPr="000A3708">
        <w:rPr>
          <w:rFonts w:asciiTheme="majorBidi" w:hAnsiTheme="majorBidi" w:cstheme="majorBidi"/>
        </w:rPr>
        <w:t>2017</w:t>
      </w:r>
      <w:r w:rsidR="00312728" w:rsidRPr="000A3708">
        <w:rPr>
          <w:rFonts w:asciiTheme="majorBidi" w:hAnsiTheme="majorBidi" w:cstheme="majorBidi"/>
        </w:rPr>
        <w:t>)</w:t>
      </w:r>
      <w:r w:rsidR="00175D06" w:rsidRPr="000A3708">
        <w:rPr>
          <w:rFonts w:asciiTheme="majorBidi" w:hAnsiTheme="majorBidi" w:cstheme="majorBidi"/>
        </w:rPr>
        <w:t xml:space="preserve"> used </w:t>
      </w:r>
      <w:r w:rsidR="001913F8" w:rsidRPr="000A3708">
        <w:rPr>
          <w:rFonts w:asciiTheme="majorBidi" w:hAnsiTheme="majorBidi" w:cstheme="majorBidi"/>
        </w:rPr>
        <w:t xml:space="preserve">a log-linear risk function with coefficients from </w:t>
      </w:r>
      <w:proofErr w:type="spellStart"/>
      <w:r w:rsidR="001913F8" w:rsidRPr="000A3708">
        <w:rPr>
          <w:rFonts w:asciiTheme="majorBidi" w:hAnsiTheme="majorBidi" w:cstheme="majorBidi"/>
        </w:rPr>
        <w:t>Krewski</w:t>
      </w:r>
      <w:proofErr w:type="spellEnd"/>
      <w:r w:rsidR="001913F8" w:rsidRPr="000A3708">
        <w:rPr>
          <w:rFonts w:asciiTheme="majorBidi" w:hAnsiTheme="majorBidi" w:cstheme="majorBidi"/>
        </w:rPr>
        <w:t xml:space="preserve"> et al. </w:t>
      </w:r>
      <w:r w:rsidR="00384CA2" w:rsidRPr="000A3708">
        <w:rPr>
          <w:rFonts w:asciiTheme="majorBidi" w:hAnsiTheme="majorBidi" w:cstheme="majorBidi"/>
        </w:rPr>
        <w:t>(</w:t>
      </w:r>
      <w:r w:rsidR="001913F8" w:rsidRPr="000A3708">
        <w:rPr>
          <w:rFonts w:asciiTheme="majorBidi" w:hAnsiTheme="majorBidi" w:cstheme="majorBidi"/>
        </w:rPr>
        <w:t>20</w:t>
      </w:r>
      <w:r w:rsidR="00CC1D87" w:rsidRPr="000A3708">
        <w:rPr>
          <w:rFonts w:asciiTheme="majorBidi" w:hAnsiTheme="majorBidi" w:cstheme="majorBidi"/>
        </w:rPr>
        <w:t>09</w:t>
      </w:r>
      <w:r w:rsidR="00384CA2" w:rsidRPr="000A3708">
        <w:rPr>
          <w:rFonts w:asciiTheme="majorBidi" w:hAnsiTheme="majorBidi" w:cstheme="majorBidi"/>
        </w:rPr>
        <w:t>)</w:t>
      </w:r>
      <w:r w:rsidR="001913F8" w:rsidRPr="000A3708">
        <w:rPr>
          <w:rFonts w:asciiTheme="majorBidi" w:hAnsiTheme="majorBidi" w:cstheme="majorBidi"/>
        </w:rPr>
        <w:t>.</w:t>
      </w:r>
      <w:r w:rsidR="00E0002C" w:rsidRPr="000A3708">
        <w:rPr>
          <w:rFonts w:asciiTheme="majorBidi" w:hAnsiTheme="majorBidi" w:cstheme="majorBidi"/>
        </w:rPr>
        <w:t xml:space="preserve"> </w:t>
      </w:r>
      <w:r w:rsidR="002146BF" w:rsidRPr="000A3708">
        <w:rPr>
          <w:rFonts w:asciiTheme="majorBidi" w:hAnsiTheme="majorBidi" w:cstheme="majorBidi"/>
        </w:rPr>
        <w:t xml:space="preserve">We use the IER risk function </w:t>
      </w:r>
      <w:r w:rsidR="00384CA2" w:rsidRPr="000A3708">
        <w:rPr>
          <w:rFonts w:asciiTheme="majorBidi" w:hAnsiTheme="majorBidi" w:cstheme="majorBidi"/>
        </w:rPr>
        <w:t>of</w:t>
      </w:r>
      <w:r w:rsidR="002146BF" w:rsidRPr="000A3708">
        <w:rPr>
          <w:rFonts w:asciiTheme="majorBidi" w:hAnsiTheme="majorBidi" w:cstheme="majorBidi"/>
        </w:rPr>
        <w:t xml:space="preserve"> Burnett et al. </w:t>
      </w:r>
      <w:r w:rsidR="00384CA2" w:rsidRPr="000A3708">
        <w:rPr>
          <w:rFonts w:asciiTheme="majorBidi" w:hAnsiTheme="majorBidi" w:cstheme="majorBidi"/>
        </w:rPr>
        <w:t xml:space="preserve">(2014) </w:t>
      </w:r>
      <w:r w:rsidR="002146BF" w:rsidRPr="000A3708">
        <w:rPr>
          <w:rFonts w:asciiTheme="majorBidi" w:hAnsiTheme="majorBidi" w:cstheme="majorBidi"/>
        </w:rPr>
        <w:t>which was also used for GBD 201</w:t>
      </w:r>
      <w:r w:rsidR="00417F96" w:rsidRPr="000A3708">
        <w:rPr>
          <w:rFonts w:asciiTheme="majorBidi" w:hAnsiTheme="majorBidi" w:cstheme="majorBidi"/>
        </w:rPr>
        <w:t>0</w:t>
      </w:r>
      <w:r w:rsidR="002146BF" w:rsidRPr="000A3708">
        <w:rPr>
          <w:rFonts w:asciiTheme="majorBidi" w:hAnsiTheme="majorBidi" w:cstheme="majorBidi"/>
        </w:rPr>
        <w:t xml:space="preserve"> (Lim et al.</w:t>
      </w:r>
      <w:r w:rsidR="00384CA2" w:rsidRPr="000A3708">
        <w:rPr>
          <w:rFonts w:asciiTheme="majorBidi" w:hAnsiTheme="majorBidi" w:cstheme="majorBidi"/>
        </w:rPr>
        <w:t xml:space="preserve"> 2012</w:t>
      </w:r>
      <w:r w:rsidR="002146BF" w:rsidRPr="000A3708">
        <w:rPr>
          <w:rFonts w:asciiTheme="majorBidi" w:hAnsiTheme="majorBidi" w:cstheme="majorBidi"/>
        </w:rPr>
        <w:t>). For GBD 2015 (</w:t>
      </w:r>
      <w:r w:rsidR="00075C62" w:rsidRPr="000A3708">
        <w:rPr>
          <w:rFonts w:asciiTheme="majorBidi" w:hAnsiTheme="majorBidi" w:cstheme="majorBidi"/>
        </w:rPr>
        <w:t>Cohen et al.</w:t>
      </w:r>
      <w:r w:rsidR="00384CA2" w:rsidRPr="000A3708">
        <w:rPr>
          <w:rFonts w:asciiTheme="majorBidi" w:hAnsiTheme="majorBidi" w:cstheme="majorBidi"/>
        </w:rPr>
        <w:t xml:space="preserve"> 2017</w:t>
      </w:r>
      <w:r w:rsidR="002146BF" w:rsidRPr="000A3708">
        <w:rPr>
          <w:rFonts w:asciiTheme="majorBidi" w:hAnsiTheme="majorBidi" w:cstheme="majorBidi"/>
        </w:rPr>
        <w:t>)</w:t>
      </w:r>
      <w:r w:rsidR="00384CA2" w:rsidRPr="000A3708">
        <w:rPr>
          <w:rFonts w:asciiTheme="majorBidi" w:hAnsiTheme="majorBidi" w:cstheme="majorBidi"/>
        </w:rPr>
        <w:t>,</w:t>
      </w:r>
      <w:r w:rsidR="00075C62" w:rsidRPr="000A3708">
        <w:rPr>
          <w:rFonts w:asciiTheme="majorBidi" w:hAnsiTheme="majorBidi" w:cstheme="majorBidi"/>
        </w:rPr>
        <w:t xml:space="preserve"> </w:t>
      </w:r>
      <w:r w:rsidR="00384CA2" w:rsidRPr="000A3708">
        <w:rPr>
          <w:rFonts w:asciiTheme="majorBidi" w:hAnsiTheme="majorBidi" w:cstheme="majorBidi"/>
        </w:rPr>
        <w:t xml:space="preserve">the </w:t>
      </w:r>
      <w:r w:rsidR="00075C62" w:rsidRPr="000A3708">
        <w:rPr>
          <w:rFonts w:asciiTheme="majorBidi" w:hAnsiTheme="majorBidi" w:cstheme="majorBidi"/>
        </w:rPr>
        <w:t xml:space="preserve">IER function </w:t>
      </w:r>
      <w:r w:rsidR="000C2548" w:rsidRPr="000A3708">
        <w:rPr>
          <w:rFonts w:asciiTheme="majorBidi" w:hAnsiTheme="majorBidi" w:cstheme="majorBidi"/>
        </w:rPr>
        <w:t xml:space="preserve">of </w:t>
      </w:r>
      <w:r w:rsidR="002146BF" w:rsidRPr="000A3708">
        <w:rPr>
          <w:rFonts w:asciiTheme="majorBidi" w:hAnsiTheme="majorBidi" w:cstheme="majorBidi"/>
        </w:rPr>
        <w:t>Burnett</w:t>
      </w:r>
      <w:r w:rsidR="00384CA2" w:rsidRPr="000A3708">
        <w:rPr>
          <w:rFonts w:asciiTheme="majorBidi" w:hAnsiTheme="majorBidi" w:cstheme="majorBidi"/>
        </w:rPr>
        <w:t xml:space="preserve"> </w:t>
      </w:r>
      <w:r w:rsidR="000C2548" w:rsidRPr="000A3708">
        <w:rPr>
          <w:rFonts w:asciiTheme="majorBidi" w:hAnsiTheme="majorBidi" w:cstheme="majorBidi"/>
        </w:rPr>
        <w:t xml:space="preserve">et al. (2014) </w:t>
      </w:r>
      <w:r w:rsidR="00384CA2" w:rsidRPr="000A3708">
        <w:rPr>
          <w:rFonts w:asciiTheme="majorBidi" w:hAnsiTheme="majorBidi" w:cstheme="majorBidi"/>
        </w:rPr>
        <w:t>was modified with new parameters.</w:t>
      </w:r>
      <w:r w:rsidR="00075C62" w:rsidRPr="000A3708">
        <w:rPr>
          <w:rFonts w:asciiTheme="majorBidi" w:hAnsiTheme="majorBidi" w:cstheme="majorBidi"/>
        </w:rPr>
        <w:t xml:space="preserve"> </w:t>
      </w:r>
      <w:r w:rsidR="002146BF" w:rsidRPr="000A3708">
        <w:rPr>
          <w:rFonts w:asciiTheme="majorBidi" w:hAnsiTheme="majorBidi" w:cstheme="majorBidi"/>
        </w:rPr>
        <w:t>The updated IER function from GBD 2015</w:t>
      </w:r>
      <w:r w:rsidR="00417F96" w:rsidRPr="000A3708">
        <w:rPr>
          <w:rFonts w:asciiTheme="majorBidi" w:hAnsiTheme="majorBidi" w:cstheme="majorBidi"/>
        </w:rPr>
        <w:t xml:space="preserve"> used a Bayesian framework to estimate the function parameters and included additional cohort studies and deaths from lower-respiratory infection (LRI). </w:t>
      </w:r>
      <w:r w:rsidR="00075C62" w:rsidRPr="000A3708">
        <w:rPr>
          <w:rFonts w:asciiTheme="majorBidi" w:hAnsiTheme="majorBidi" w:cstheme="majorBidi"/>
        </w:rPr>
        <w:t xml:space="preserve"> </w:t>
      </w:r>
      <w:r w:rsidR="001913F8" w:rsidRPr="000A3708">
        <w:rPr>
          <w:rFonts w:asciiTheme="majorBidi" w:hAnsiTheme="majorBidi" w:cstheme="majorBidi"/>
        </w:rPr>
        <w:t xml:space="preserve">Cohen et al. </w:t>
      </w:r>
      <w:r w:rsidR="00384CA2" w:rsidRPr="000A3708">
        <w:rPr>
          <w:rFonts w:asciiTheme="majorBidi" w:hAnsiTheme="majorBidi" w:cstheme="majorBidi"/>
        </w:rPr>
        <w:t>(</w:t>
      </w:r>
      <w:r w:rsidR="001913F8" w:rsidRPr="000A3708">
        <w:rPr>
          <w:rFonts w:asciiTheme="majorBidi" w:hAnsiTheme="majorBidi" w:cstheme="majorBidi"/>
        </w:rPr>
        <w:t>2017</w:t>
      </w:r>
      <w:r w:rsidR="00384CA2" w:rsidRPr="000A3708">
        <w:rPr>
          <w:rFonts w:asciiTheme="majorBidi" w:hAnsiTheme="majorBidi" w:cstheme="majorBidi"/>
        </w:rPr>
        <w:t>)</w:t>
      </w:r>
      <w:r w:rsidR="001913F8" w:rsidRPr="000A3708">
        <w:rPr>
          <w:rFonts w:asciiTheme="majorBidi" w:hAnsiTheme="majorBidi" w:cstheme="majorBidi"/>
        </w:rPr>
        <w:t xml:space="preserve"> used </w:t>
      </w:r>
      <w:r w:rsidR="00384CA2" w:rsidRPr="000A3708">
        <w:rPr>
          <w:rFonts w:asciiTheme="majorBidi" w:hAnsiTheme="majorBidi" w:cstheme="majorBidi"/>
        </w:rPr>
        <w:t xml:space="preserve">methods of estimating concentrations </w:t>
      </w:r>
      <w:r w:rsidR="00CC1D87" w:rsidRPr="000A3708">
        <w:rPr>
          <w:rFonts w:asciiTheme="majorBidi" w:hAnsiTheme="majorBidi" w:cstheme="majorBidi"/>
        </w:rPr>
        <w:t>(</w:t>
      </w:r>
      <w:proofErr w:type="spellStart"/>
      <w:r w:rsidR="00CC1D87" w:rsidRPr="000A3708">
        <w:rPr>
          <w:rFonts w:asciiTheme="majorBidi" w:hAnsiTheme="majorBidi" w:cstheme="majorBidi"/>
        </w:rPr>
        <w:t>Brauer</w:t>
      </w:r>
      <w:proofErr w:type="spellEnd"/>
      <w:r w:rsidR="007213FD" w:rsidRPr="000A3708">
        <w:rPr>
          <w:rFonts w:asciiTheme="majorBidi" w:hAnsiTheme="majorBidi" w:cstheme="majorBidi"/>
        </w:rPr>
        <w:t xml:space="preserve"> et al.</w:t>
      </w:r>
      <w:r w:rsidR="00CC1D87" w:rsidRPr="000A3708">
        <w:rPr>
          <w:rFonts w:asciiTheme="majorBidi" w:hAnsiTheme="majorBidi" w:cstheme="majorBidi"/>
        </w:rPr>
        <w:t xml:space="preserve"> 2016) </w:t>
      </w:r>
      <w:r w:rsidR="00384CA2" w:rsidRPr="000A3708">
        <w:rPr>
          <w:rFonts w:asciiTheme="majorBidi" w:hAnsiTheme="majorBidi" w:cstheme="majorBidi"/>
        </w:rPr>
        <w:t>similar to the SAT dataset used here but on a global scale</w:t>
      </w:r>
      <w:r w:rsidR="000C2548" w:rsidRPr="000A3708">
        <w:rPr>
          <w:rFonts w:asciiTheme="majorBidi" w:hAnsiTheme="majorBidi" w:cstheme="majorBidi"/>
        </w:rPr>
        <w:t xml:space="preserve"> and at coarser resolution</w:t>
      </w:r>
      <w:r w:rsidR="00384CA2" w:rsidRPr="000A3708">
        <w:rPr>
          <w:rFonts w:asciiTheme="majorBidi" w:hAnsiTheme="majorBidi" w:cstheme="majorBidi"/>
        </w:rPr>
        <w:t xml:space="preserve">.  They </w:t>
      </w:r>
      <w:r w:rsidR="001913F8" w:rsidRPr="000A3708">
        <w:rPr>
          <w:rFonts w:asciiTheme="majorBidi" w:hAnsiTheme="majorBidi" w:cstheme="majorBidi"/>
        </w:rPr>
        <w:t xml:space="preserve">performed their estimation </w:t>
      </w:r>
      <w:r w:rsidR="007213FD" w:rsidRPr="000A3708">
        <w:rPr>
          <w:rFonts w:asciiTheme="majorBidi" w:hAnsiTheme="majorBidi" w:cstheme="majorBidi"/>
        </w:rPr>
        <w:t>using national mortality rates</w:t>
      </w:r>
      <w:r w:rsidR="001913F8" w:rsidRPr="000A3708">
        <w:rPr>
          <w:rFonts w:asciiTheme="majorBidi" w:hAnsiTheme="majorBidi" w:cstheme="majorBidi"/>
        </w:rPr>
        <w:t>; this methodology</w:t>
      </w:r>
      <w:r w:rsidR="007213FD" w:rsidRPr="000A3708">
        <w:rPr>
          <w:rFonts w:asciiTheme="majorBidi" w:hAnsiTheme="majorBidi" w:cstheme="majorBidi"/>
        </w:rPr>
        <w:t xml:space="preserve"> </w:t>
      </w:r>
      <w:r w:rsidR="001913F8" w:rsidRPr="000A3708">
        <w:rPr>
          <w:rFonts w:asciiTheme="majorBidi" w:hAnsiTheme="majorBidi" w:cstheme="majorBidi"/>
        </w:rPr>
        <w:t xml:space="preserve">along with the inclusion of </w:t>
      </w:r>
      <w:r w:rsidR="007213FD" w:rsidRPr="000A3708">
        <w:rPr>
          <w:rFonts w:asciiTheme="majorBidi" w:hAnsiTheme="majorBidi" w:cstheme="majorBidi"/>
        </w:rPr>
        <w:t>l</w:t>
      </w:r>
      <w:r w:rsidR="001913F8" w:rsidRPr="000A3708">
        <w:rPr>
          <w:rFonts w:asciiTheme="majorBidi" w:hAnsiTheme="majorBidi" w:cstheme="majorBidi"/>
        </w:rPr>
        <w:t xml:space="preserve">ower </w:t>
      </w:r>
      <w:r w:rsidR="007213FD" w:rsidRPr="000A3708">
        <w:rPr>
          <w:rFonts w:asciiTheme="majorBidi" w:hAnsiTheme="majorBidi" w:cstheme="majorBidi"/>
        </w:rPr>
        <w:t>r</w:t>
      </w:r>
      <w:r w:rsidR="001913F8" w:rsidRPr="000A3708">
        <w:rPr>
          <w:rFonts w:asciiTheme="majorBidi" w:hAnsiTheme="majorBidi" w:cstheme="majorBidi"/>
        </w:rPr>
        <w:t xml:space="preserve">espiratory </w:t>
      </w:r>
      <w:r w:rsidR="007213FD" w:rsidRPr="000A3708">
        <w:rPr>
          <w:rFonts w:asciiTheme="majorBidi" w:hAnsiTheme="majorBidi" w:cstheme="majorBidi"/>
        </w:rPr>
        <w:t>i</w:t>
      </w:r>
      <w:r w:rsidR="001913F8" w:rsidRPr="000A3708">
        <w:rPr>
          <w:rFonts w:asciiTheme="majorBidi" w:hAnsiTheme="majorBidi" w:cstheme="majorBidi"/>
        </w:rPr>
        <w:t>llness</w:t>
      </w:r>
      <w:r w:rsidR="007213FD" w:rsidRPr="000A3708">
        <w:rPr>
          <w:rFonts w:asciiTheme="majorBidi" w:hAnsiTheme="majorBidi" w:cstheme="majorBidi"/>
        </w:rPr>
        <w:t xml:space="preserve"> (LRI)</w:t>
      </w:r>
      <w:r w:rsidR="001913F8" w:rsidRPr="000A3708">
        <w:rPr>
          <w:rFonts w:asciiTheme="majorBidi" w:hAnsiTheme="majorBidi" w:cstheme="majorBidi"/>
        </w:rPr>
        <w:t xml:space="preserve"> deaths </w:t>
      </w:r>
      <w:r w:rsidR="00B4393E" w:rsidRPr="000A3708">
        <w:rPr>
          <w:rFonts w:asciiTheme="majorBidi" w:hAnsiTheme="majorBidi" w:cstheme="majorBidi"/>
        </w:rPr>
        <w:t xml:space="preserve">could be </w:t>
      </w:r>
      <w:r w:rsidR="001913F8" w:rsidRPr="000A3708">
        <w:rPr>
          <w:rFonts w:asciiTheme="majorBidi" w:hAnsiTheme="majorBidi" w:cstheme="majorBidi"/>
        </w:rPr>
        <w:t xml:space="preserve">responsible for the differences between Cohen et al. </w:t>
      </w:r>
      <w:r w:rsidR="00384CA2" w:rsidRPr="000A3708">
        <w:rPr>
          <w:rFonts w:asciiTheme="majorBidi" w:hAnsiTheme="majorBidi" w:cstheme="majorBidi"/>
        </w:rPr>
        <w:t xml:space="preserve">(2017) </w:t>
      </w:r>
      <w:r w:rsidR="001913F8" w:rsidRPr="000A3708">
        <w:rPr>
          <w:rFonts w:asciiTheme="majorBidi" w:hAnsiTheme="majorBidi" w:cstheme="majorBidi"/>
        </w:rPr>
        <w:t xml:space="preserve">and </w:t>
      </w:r>
      <w:r w:rsidR="00384CA2" w:rsidRPr="000A3708">
        <w:rPr>
          <w:rFonts w:asciiTheme="majorBidi" w:hAnsiTheme="majorBidi" w:cstheme="majorBidi"/>
        </w:rPr>
        <w:t xml:space="preserve">our estimates using </w:t>
      </w:r>
      <w:r w:rsidR="001913F8" w:rsidRPr="000A3708">
        <w:rPr>
          <w:rFonts w:asciiTheme="majorBidi" w:hAnsiTheme="majorBidi" w:cstheme="majorBidi"/>
        </w:rPr>
        <w:t>SAT.</w:t>
      </w:r>
    </w:p>
    <w:p w14:paraId="677A1D16" w14:textId="7D7F29F7" w:rsidR="00075C62" w:rsidRPr="000A3708" w:rsidRDefault="006131B8" w:rsidP="006131B8">
      <w:pPr>
        <w:spacing w:line="480" w:lineRule="auto"/>
        <w:ind w:firstLine="720"/>
        <w:outlineLvl w:val="0"/>
        <w:rPr>
          <w:rFonts w:asciiTheme="majorBidi" w:hAnsiTheme="majorBidi" w:cstheme="majorBidi"/>
        </w:rPr>
      </w:pPr>
      <w:r w:rsidRPr="000A3708">
        <w:rPr>
          <w:rFonts w:asciiTheme="majorBidi" w:hAnsiTheme="majorBidi" w:cstheme="majorBidi"/>
        </w:rPr>
        <w:t>The results from this study (SAT and NACR), Zhang et al. (</w:t>
      </w:r>
      <w:r w:rsidR="00312728" w:rsidRPr="000A3708">
        <w:rPr>
          <w:rFonts w:asciiTheme="majorBidi" w:hAnsiTheme="majorBidi" w:cstheme="majorBidi"/>
        </w:rPr>
        <w:t xml:space="preserve">2018, </w:t>
      </w:r>
      <w:r w:rsidRPr="000A3708">
        <w:rPr>
          <w:rFonts w:asciiTheme="majorBidi" w:hAnsiTheme="majorBidi" w:cstheme="majorBidi"/>
        </w:rPr>
        <w:t xml:space="preserve">EPA) and </w:t>
      </w:r>
      <w:proofErr w:type="spellStart"/>
      <w:r w:rsidRPr="000A3708">
        <w:rPr>
          <w:rFonts w:asciiTheme="majorBidi" w:hAnsiTheme="majorBidi" w:cstheme="majorBidi"/>
        </w:rPr>
        <w:t>Fann</w:t>
      </w:r>
      <w:proofErr w:type="spellEnd"/>
      <w:r w:rsidRPr="000A3708">
        <w:rPr>
          <w:rFonts w:asciiTheme="majorBidi" w:hAnsiTheme="majorBidi" w:cstheme="majorBidi"/>
        </w:rPr>
        <w:t xml:space="preserve"> et al. </w:t>
      </w:r>
      <w:r w:rsidR="00312728" w:rsidRPr="000A3708">
        <w:rPr>
          <w:rFonts w:asciiTheme="majorBidi" w:hAnsiTheme="majorBidi" w:cstheme="majorBidi"/>
        </w:rPr>
        <w:t>(</w:t>
      </w:r>
      <w:r w:rsidRPr="000A3708">
        <w:rPr>
          <w:rFonts w:asciiTheme="majorBidi" w:hAnsiTheme="majorBidi" w:cstheme="majorBidi"/>
        </w:rPr>
        <w:t>2017</w:t>
      </w:r>
      <w:r w:rsidR="00312728" w:rsidRPr="000A3708">
        <w:rPr>
          <w:rFonts w:asciiTheme="majorBidi" w:hAnsiTheme="majorBidi" w:cstheme="majorBidi"/>
        </w:rPr>
        <w:t>)</w:t>
      </w:r>
      <w:r w:rsidRPr="000A3708">
        <w:rPr>
          <w:rFonts w:asciiTheme="majorBidi" w:hAnsiTheme="majorBidi" w:cstheme="majorBidi"/>
        </w:rPr>
        <w:t xml:space="preserve"> all show a similar sharp downward trend which differs with the more gradual downward trend of Cohen et al. </w:t>
      </w:r>
      <w:r w:rsidR="00312728" w:rsidRPr="000A3708">
        <w:rPr>
          <w:rFonts w:asciiTheme="majorBidi" w:hAnsiTheme="majorBidi" w:cstheme="majorBidi"/>
        </w:rPr>
        <w:t>(2017)</w:t>
      </w:r>
      <w:r w:rsidR="000C2548" w:rsidRPr="000A3708">
        <w:rPr>
          <w:rFonts w:asciiTheme="majorBidi" w:hAnsiTheme="majorBidi" w:cstheme="majorBidi"/>
        </w:rPr>
        <w:t>,</w:t>
      </w:r>
      <w:r w:rsidR="00312728" w:rsidRPr="000A3708">
        <w:rPr>
          <w:rFonts w:asciiTheme="majorBidi" w:hAnsiTheme="majorBidi" w:cstheme="majorBidi"/>
        </w:rPr>
        <w:t xml:space="preserve"> </w:t>
      </w:r>
      <w:r w:rsidRPr="000A3708">
        <w:rPr>
          <w:rFonts w:asciiTheme="majorBidi" w:hAnsiTheme="majorBidi" w:cstheme="majorBidi"/>
        </w:rPr>
        <w:t>indicating that health benefits from PM</w:t>
      </w:r>
      <w:r w:rsidRPr="000A3708">
        <w:rPr>
          <w:rFonts w:asciiTheme="majorBidi" w:hAnsiTheme="majorBidi" w:cstheme="majorBidi"/>
          <w:vertAlign w:val="subscript"/>
        </w:rPr>
        <w:t>2.5</w:t>
      </w:r>
      <w:r w:rsidRPr="000A3708">
        <w:rPr>
          <w:rFonts w:asciiTheme="majorBidi" w:hAnsiTheme="majorBidi" w:cstheme="majorBidi"/>
        </w:rPr>
        <w:t xml:space="preserve"> reductions may be occurring quicker. </w:t>
      </w:r>
      <w:r w:rsidR="00075C62" w:rsidRPr="000A3708">
        <w:rPr>
          <w:rFonts w:asciiTheme="majorBidi" w:hAnsiTheme="majorBidi" w:cstheme="majorBidi"/>
        </w:rPr>
        <w:t xml:space="preserve">The EPA dataset provided estimations within the error bars from Cohen et al. </w:t>
      </w:r>
      <w:r w:rsidR="00B3659D" w:rsidRPr="000A3708">
        <w:rPr>
          <w:rFonts w:asciiTheme="majorBidi" w:hAnsiTheme="majorBidi" w:cstheme="majorBidi"/>
        </w:rPr>
        <w:t xml:space="preserve">(2017) </w:t>
      </w:r>
      <w:r w:rsidR="00075C62" w:rsidRPr="000A3708">
        <w:rPr>
          <w:rFonts w:asciiTheme="majorBidi" w:hAnsiTheme="majorBidi" w:cstheme="majorBidi"/>
        </w:rPr>
        <w:t xml:space="preserve">for most of the study </w:t>
      </w:r>
      <w:proofErr w:type="gramStart"/>
      <w:r w:rsidR="00075C62" w:rsidRPr="000A3708">
        <w:rPr>
          <w:rFonts w:asciiTheme="majorBidi" w:hAnsiTheme="majorBidi" w:cstheme="majorBidi"/>
        </w:rPr>
        <w:t>period, but</w:t>
      </w:r>
      <w:proofErr w:type="gramEnd"/>
      <w:r w:rsidR="00075C62" w:rsidRPr="000A3708">
        <w:rPr>
          <w:rFonts w:asciiTheme="majorBidi" w:hAnsiTheme="majorBidi" w:cstheme="majorBidi"/>
        </w:rPr>
        <w:t xml:space="preserve"> tended to have lower results as it approached the present. The SAT dataset was well outside of the error-bars from Cohen et al.</w:t>
      </w:r>
      <w:r w:rsidR="00B3659D" w:rsidRPr="000A3708">
        <w:rPr>
          <w:rFonts w:asciiTheme="majorBidi" w:hAnsiTheme="majorBidi" w:cstheme="majorBidi"/>
        </w:rPr>
        <w:t xml:space="preserve"> (2017)</w:t>
      </w:r>
      <w:r w:rsidR="00AB10A5" w:rsidRPr="000A3708">
        <w:rPr>
          <w:rFonts w:asciiTheme="majorBidi" w:hAnsiTheme="majorBidi" w:cstheme="majorBidi"/>
        </w:rPr>
        <w:t>,</w:t>
      </w:r>
      <w:r w:rsidR="00075C62" w:rsidRPr="000A3708">
        <w:rPr>
          <w:rFonts w:asciiTheme="majorBidi" w:hAnsiTheme="majorBidi" w:cstheme="majorBidi"/>
        </w:rPr>
        <w:t xml:space="preserve"> </w:t>
      </w:r>
      <w:r w:rsidR="00AB10A5" w:rsidRPr="000A3708">
        <w:rPr>
          <w:rFonts w:asciiTheme="majorBidi" w:hAnsiTheme="majorBidi" w:cstheme="majorBidi"/>
        </w:rPr>
        <w:t>al</w:t>
      </w:r>
      <w:r w:rsidR="00075C62" w:rsidRPr="000A3708">
        <w:rPr>
          <w:rFonts w:asciiTheme="majorBidi" w:hAnsiTheme="majorBidi" w:cstheme="majorBidi"/>
        </w:rPr>
        <w:t xml:space="preserve">though had the closest match to the results of </w:t>
      </w:r>
      <w:proofErr w:type="spellStart"/>
      <w:r w:rsidR="00075C62" w:rsidRPr="000A3708">
        <w:rPr>
          <w:rFonts w:asciiTheme="majorBidi" w:hAnsiTheme="majorBidi" w:cstheme="majorBidi"/>
        </w:rPr>
        <w:t>Punger</w:t>
      </w:r>
      <w:proofErr w:type="spellEnd"/>
      <w:r w:rsidR="00075C62" w:rsidRPr="000A3708">
        <w:rPr>
          <w:rFonts w:asciiTheme="majorBidi" w:hAnsiTheme="majorBidi" w:cstheme="majorBidi"/>
        </w:rPr>
        <w:t xml:space="preserve"> and West </w:t>
      </w:r>
      <w:r w:rsidR="00AB10A5" w:rsidRPr="000A3708">
        <w:rPr>
          <w:rFonts w:asciiTheme="majorBidi" w:hAnsiTheme="majorBidi" w:cstheme="majorBidi"/>
        </w:rPr>
        <w:t xml:space="preserve">(2013) </w:t>
      </w:r>
      <w:r w:rsidR="00075C62" w:rsidRPr="000A3708">
        <w:rPr>
          <w:rFonts w:asciiTheme="majorBidi" w:hAnsiTheme="majorBidi" w:cstheme="majorBidi"/>
        </w:rPr>
        <w:t xml:space="preserve">for the year 2005. As mentioned previously, the SAT </w:t>
      </w:r>
      <w:r w:rsidR="00CC1D87" w:rsidRPr="000A3708">
        <w:rPr>
          <w:rFonts w:asciiTheme="majorBidi" w:hAnsiTheme="majorBidi" w:cstheme="majorBidi"/>
        </w:rPr>
        <w:t xml:space="preserve">dataset </w:t>
      </w:r>
      <w:r w:rsidR="00075C62" w:rsidRPr="000A3708">
        <w:rPr>
          <w:rFonts w:asciiTheme="majorBidi" w:hAnsiTheme="majorBidi" w:cstheme="majorBidi"/>
        </w:rPr>
        <w:t xml:space="preserve">had systematically lower concentration which resulted in less deaths estimated. </w:t>
      </w:r>
    </w:p>
    <w:p w14:paraId="2C6A909D" w14:textId="77777777" w:rsidR="00C53228" w:rsidRPr="000A3708" w:rsidRDefault="002A12F6" w:rsidP="006665E8">
      <w:pPr>
        <w:keepNext/>
        <w:spacing w:line="480" w:lineRule="auto"/>
        <w:outlineLvl w:val="0"/>
        <w:rPr>
          <w:rFonts w:asciiTheme="majorBidi" w:hAnsiTheme="majorBidi" w:cstheme="majorBidi"/>
        </w:rPr>
      </w:pPr>
      <w:r w:rsidRPr="000A3708">
        <w:rPr>
          <w:rFonts w:asciiTheme="majorBidi" w:hAnsiTheme="majorBidi" w:cstheme="majorBidi"/>
          <w:noProof/>
        </w:rPr>
        <w:lastRenderedPageBreak/>
        <w:drawing>
          <wp:inline distT="0" distB="0" distL="0" distR="0" wp14:anchorId="3028447E" wp14:editId="6ED12C6F">
            <wp:extent cx="5666219" cy="33172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datedComparisonNoErr.png"/>
                    <pic:cNvPicPr/>
                  </pic:nvPicPr>
                  <pic:blipFill rotWithShape="1">
                    <a:blip r:embed="rId46">
                      <a:extLst>
                        <a:ext uri="{28A0092B-C50C-407E-A947-70E740481C1C}">
                          <a14:useLocalDpi xmlns:a14="http://schemas.microsoft.com/office/drawing/2010/main" val="0"/>
                        </a:ext>
                      </a:extLst>
                    </a:blip>
                    <a:srcRect l="5294" r="5804"/>
                    <a:stretch/>
                  </pic:blipFill>
                  <pic:spPr bwMode="auto">
                    <a:xfrm>
                      <a:off x="0" y="0"/>
                      <a:ext cx="5681346" cy="3326096"/>
                    </a:xfrm>
                    <a:prstGeom prst="rect">
                      <a:avLst/>
                    </a:prstGeom>
                    <a:ln>
                      <a:noFill/>
                    </a:ln>
                    <a:extLst>
                      <a:ext uri="{53640926-AAD7-44D8-BBD7-CCE9431645EC}">
                        <a14:shadowObscured xmlns:a14="http://schemas.microsoft.com/office/drawing/2010/main"/>
                      </a:ext>
                    </a:extLst>
                  </pic:spPr>
                </pic:pic>
              </a:graphicData>
            </a:graphic>
          </wp:inline>
        </w:drawing>
      </w:r>
    </w:p>
    <w:p w14:paraId="73B74350" w14:textId="77C38F72" w:rsidR="002A12F6" w:rsidRPr="002E05AF" w:rsidRDefault="00C53228" w:rsidP="003B621F">
      <w:pPr>
        <w:pStyle w:val="Caption"/>
        <w:jc w:val="center"/>
        <w:rPr>
          <w:rFonts w:asciiTheme="majorBidi" w:hAnsiTheme="majorBidi" w:cstheme="majorBidi"/>
          <w:color w:val="000000" w:themeColor="text1"/>
          <w:sz w:val="24"/>
          <w:szCs w:val="24"/>
        </w:rPr>
      </w:pPr>
      <w:r w:rsidRPr="002E05AF">
        <w:rPr>
          <w:rFonts w:asciiTheme="majorBidi" w:hAnsiTheme="majorBidi" w:cstheme="majorBidi"/>
          <w:b/>
          <w:bCs/>
          <w:color w:val="000000" w:themeColor="text1"/>
          <w:sz w:val="24"/>
          <w:szCs w:val="24"/>
        </w:rPr>
        <w:t xml:space="preserve">Figure </w:t>
      </w:r>
      <w:proofErr w:type="gramStart"/>
      <w:r w:rsidR="003B621F" w:rsidRPr="002E05AF">
        <w:rPr>
          <w:rFonts w:asciiTheme="majorBidi" w:hAnsiTheme="majorBidi" w:cstheme="majorBidi"/>
          <w:b/>
          <w:bCs/>
          <w:color w:val="000000" w:themeColor="text1"/>
          <w:sz w:val="24"/>
          <w:szCs w:val="24"/>
        </w:rPr>
        <w:t>1</w:t>
      </w:r>
      <w:r w:rsidR="006665E8" w:rsidRPr="002E05AF">
        <w:rPr>
          <w:rFonts w:asciiTheme="majorBidi" w:hAnsiTheme="majorBidi" w:cstheme="majorBidi"/>
          <w:b/>
          <w:bCs/>
          <w:color w:val="000000" w:themeColor="text1"/>
          <w:sz w:val="24"/>
          <w:szCs w:val="24"/>
        </w:rPr>
        <w:t>6</w:t>
      </w:r>
      <w:r w:rsidR="003B621F" w:rsidRPr="002E05AF">
        <w:rPr>
          <w:rFonts w:asciiTheme="majorBidi" w:hAnsiTheme="majorBidi" w:cstheme="majorBidi"/>
          <w:color w:val="000000" w:themeColor="text1"/>
          <w:sz w:val="24"/>
          <w:szCs w:val="24"/>
        </w:rPr>
        <w:t xml:space="preserve"> </w:t>
      </w:r>
      <w:r w:rsidRPr="002E05AF">
        <w:rPr>
          <w:rFonts w:asciiTheme="majorBidi" w:hAnsiTheme="majorBidi" w:cstheme="majorBidi"/>
          <w:color w:val="000000" w:themeColor="text1"/>
          <w:sz w:val="24"/>
          <w:szCs w:val="24"/>
        </w:rPr>
        <w:t xml:space="preserve"> Comparison</w:t>
      </w:r>
      <w:proofErr w:type="gramEnd"/>
      <w:r w:rsidRPr="002E05AF">
        <w:rPr>
          <w:rFonts w:asciiTheme="majorBidi" w:hAnsiTheme="majorBidi" w:cstheme="majorBidi"/>
          <w:color w:val="000000" w:themeColor="text1"/>
          <w:sz w:val="24"/>
          <w:szCs w:val="24"/>
        </w:rPr>
        <w:t xml:space="preserve"> of O</w:t>
      </w:r>
      <w:r w:rsidRPr="002E05AF">
        <w:rPr>
          <w:rFonts w:asciiTheme="majorBidi" w:hAnsiTheme="majorBidi" w:cstheme="majorBidi"/>
          <w:color w:val="000000" w:themeColor="text1"/>
          <w:sz w:val="24"/>
          <w:szCs w:val="24"/>
          <w:vertAlign w:val="subscript"/>
        </w:rPr>
        <w:t>3</w:t>
      </w:r>
      <w:r w:rsidRPr="002E05AF">
        <w:rPr>
          <w:rFonts w:asciiTheme="majorBidi" w:hAnsiTheme="majorBidi" w:cstheme="majorBidi"/>
          <w:color w:val="000000" w:themeColor="text1"/>
          <w:sz w:val="24"/>
          <w:szCs w:val="24"/>
        </w:rPr>
        <w:t xml:space="preserve"> related deaths to previous studies</w:t>
      </w:r>
    </w:p>
    <w:p w14:paraId="5897DB2C" w14:textId="77777777" w:rsidR="00C82E13" w:rsidRDefault="006131B8" w:rsidP="00CB27FD">
      <w:pPr>
        <w:spacing w:line="480" w:lineRule="auto"/>
        <w:ind w:firstLine="720"/>
        <w:rPr>
          <w:rFonts w:asciiTheme="majorBidi" w:hAnsiTheme="majorBidi" w:cstheme="majorBidi"/>
        </w:rPr>
        <w:sectPr w:rsidR="00C82E13" w:rsidSect="00B36E76">
          <w:pgSz w:w="12240" w:h="15840"/>
          <w:pgMar w:top="1440" w:right="1440" w:bottom="1440" w:left="1440" w:header="720" w:footer="720" w:gutter="0"/>
          <w:cols w:space="720"/>
          <w:docGrid w:linePitch="360"/>
        </w:sectPr>
      </w:pPr>
      <w:r w:rsidRPr="000A3708">
        <w:rPr>
          <w:rFonts w:asciiTheme="majorBidi" w:hAnsiTheme="majorBidi" w:cstheme="majorBidi"/>
        </w:rPr>
        <w:t>When comparing O</w:t>
      </w:r>
      <w:r w:rsidRPr="000A3708">
        <w:rPr>
          <w:rFonts w:asciiTheme="majorBidi" w:hAnsiTheme="majorBidi" w:cstheme="majorBidi"/>
          <w:vertAlign w:val="subscript"/>
        </w:rPr>
        <w:t>3</w:t>
      </w:r>
      <w:r w:rsidR="00CC1D87" w:rsidRPr="000A3708">
        <w:rPr>
          <w:rFonts w:asciiTheme="majorBidi" w:hAnsiTheme="majorBidi" w:cstheme="majorBidi"/>
        </w:rPr>
        <w:t xml:space="preserve">-related deaths </w:t>
      </w:r>
      <w:r w:rsidRPr="000A3708">
        <w:rPr>
          <w:rFonts w:asciiTheme="majorBidi" w:hAnsiTheme="majorBidi" w:cstheme="majorBidi"/>
        </w:rPr>
        <w:t>to other studies, we find that t</w:t>
      </w:r>
      <w:r w:rsidR="001C62F2" w:rsidRPr="000A3708">
        <w:rPr>
          <w:rFonts w:asciiTheme="majorBidi" w:hAnsiTheme="majorBidi" w:cstheme="majorBidi"/>
        </w:rPr>
        <w:t xml:space="preserve">he results of this study </w:t>
      </w:r>
      <w:r w:rsidR="0009094A" w:rsidRPr="000A3708">
        <w:rPr>
          <w:rFonts w:asciiTheme="majorBidi" w:hAnsiTheme="majorBidi" w:cstheme="majorBidi"/>
        </w:rPr>
        <w:t xml:space="preserve">agree </w:t>
      </w:r>
      <w:r w:rsidR="001C62F2" w:rsidRPr="000A3708">
        <w:rPr>
          <w:rFonts w:asciiTheme="majorBidi" w:hAnsiTheme="majorBidi" w:cstheme="majorBidi"/>
        </w:rPr>
        <w:t xml:space="preserve">well </w:t>
      </w:r>
      <w:r w:rsidR="0009094A" w:rsidRPr="000A3708">
        <w:rPr>
          <w:rFonts w:asciiTheme="majorBidi" w:hAnsiTheme="majorBidi" w:cstheme="majorBidi"/>
        </w:rPr>
        <w:t xml:space="preserve">with Cohen et al. </w:t>
      </w:r>
      <w:r w:rsidR="00CC1D87" w:rsidRPr="000A3708">
        <w:rPr>
          <w:rFonts w:asciiTheme="majorBidi" w:hAnsiTheme="majorBidi" w:cstheme="majorBidi"/>
        </w:rPr>
        <w:t xml:space="preserve">2017 </w:t>
      </w:r>
      <w:r w:rsidR="001C62F2" w:rsidRPr="000A3708">
        <w:rPr>
          <w:rFonts w:asciiTheme="majorBidi" w:hAnsiTheme="majorBidi" w:cstheme="majorBidi"/>
        </w:rPr>
        <w:t xml:space="preserve">in </w:t>
      </w:r>
      <w:r w:rsidR="0009094A" w:rsidRPr="000A3708">
        <w:rPr>
          <w:rFonts w:asciiTheme="majorBidi" w:hAnsiTheme="majorBidi" w:cstheme="majorBidi"/>
        </w:rPr>
        <w:t>amount</w:t>
      </w:r>
      <w:r w:rsidRPr="000A3708">
        <w:rPr>
          <w:rFonts w:asciiTheme="majorBidi" w:hAnsiTheme="majorBidi" w:cstheme="majorBidi"/>
        </w:rPr>
        <w:t>.</w:t>
      </w:r>
      <w:r w:rsidR="00CB27FD" w:rsidRPr="000A3708">
        <w:rPr>
          <w:rFonts w:asciiTheme="majorBidi" w:hAnsiTheme="majorBidi" w:cstheme="majorBidi"/>
        </w:rPr>
        <w:t xml:space="preserve"> Cohen et al.</w:t>
      </w:r>
      <w:r w:rsidR="00B3659D" w:rsidRPr="000A3708">
        <w:rPr>
          <w:rFonts w:asciiTheme="majorBidi" w:hAnsiTheme="majorBidi" w:cstheme="majorBidi"/>
        </w:rPr>
        <w:t xml:space="preserve"> (2017)</w:t>
      </w:r>
      <w:r w:rsidR="00CB27FD" w:rsidRPr="000A3708">
        <w:rPr>
          <w:rFonts w:asciiTheme="majorBidi" w:hAnsiTheme="majorBidi" w:cstheme="majorBidi"/>
        </w:rPr>
        <w:t xml:space="preserve"> used the same risk function (</w:t>
      </w:r>
      <w:proofErr w:type="spellStart"/>
      <w:r w:rsidR="00CB27FD" w:rsidRPr="000A3708">
        <w:rPr>
          <w:rFonts w:asciiTheme="majorBidi" w:hAnsiTheme="majorBidi" w:cstheme="majorBidi"/>
        </w:rPr>
        <w:t>Jerrett</w:t>
      </w:r>
      <w:proofErr w:type="spellEnd"/>
      <w:r w:rsidR="00CB27FD" w:rsidRPr="000A3708">
        <w:rPr>
          <w:rFonts w:asciiTheme="majorBidi" w:hAnsiTheme="majorBidi" w:cstheme="majorBidi"/>
        </w:rPr>
        <w:t xml:space="preserve"> et al. 2009) and based their exposure estimate </w:t>
      </w:r>
      <w:r w:rsidR="00312728" w:rsidRPr="000A3708">
        <w:rPr>
          <w:rFonts w:asciiTheme="majorBidi" w:hAnsiTheme="majorBidi" w:cstheme="majorBidi"/>
        </w:rPr>
        <w:t xml:space="preserve">on </w:t>
      </w:r>
      <w:r w:rsidR="00CB27FD" w:rsidRPr="000A3708">
        <w:rPr>
          <w:rFonts w:asciiTheme="majorBidi" w:hAnsiTheme="majorBidi" w:cstheme="majorBidi"/>
        </w:rPr>
        <w:t xml:space="preserve">a single global model without </w:t>
      </w:r>
      <w:r w:rsidR="00312728" w:rsidRPr="000A3708">
        <w:rPr>
          <w:rFonts w:asciiTheme="majorBidi" w:hAnsiTheme="majorBidi" w:cstheme="majorBidi"/>
        </w:rPr>
        <w:t xml:space="preserve">using </w:t>
      </w:r>
      <w:r w:rsidR="00CB27FD" w:rsidRPr="000A3708">
        <w:rPr>
          <w:rFonts w:asciiTheme="majorBidi" w:hAnsiTheme="majorBidi" w:cstheme="majorBidi"/>
        </w:rPr>
        <w:t>monitoring data</w:t>
      </w:r>
      <w:r w:rsidR="00312728" w:rsidRPr="000A3708">
        <w:rPr>
          <w:rFonts w:asciiTheme="majorBidi" w:hAnsiTheme="majorBidi" w:cstheme="majorBidi"/>
        </w:rPr>
        <w:t xml:space="preserve"> to correct more biases.</w:t>
      </w:r>
      <w:r w:rsidR="00CB27FD" w:rsidRPr="000A3708">
        <w:rPr>
          <w:rFonts w:asciiTheme="majorBidi" w:hAnsiTheme="majorBidi" w:cstheme="majorBidi"/>
        </w:rPr>
        <w:t xml:space="preserve"> </w:t>
      </w:r>
      <w:r w:rsidR="00312728" w:rsidRPr="000A3708">
        <w:rPr>
          <w:rFonts w:asciiTheme="majorBidi" w:hAnsiTheme="majorBidi" w:cstheme="majorBidi"/>
        </w:rPr>
        <w:t xml:space="preserve">Because NACR used a regional-scale model and assimilated to observations, </w:t>
      </w:r>
      <w:r w:rsidR="00CB27FD" w:rsidRPr="000A3708">
        <w:rPr>
          <w:rFonts w:asciiTheme="majorBidi" w:hAnsiTheme="majorBidi" w:cstheme="majorBidi"/>
        </w:rPr>
        <w:t xml:space="preserve">we expect that the estimations of NACR </w:t>
      </w:r>
      <w:r w:rsidR="00B97B04" w:rsidRPr="000A3708">
        <w:rPr>
          <w:rFonts w:asciiTheme="majorBidi" w:hAnsiTheme="majorBidi" w:cstheme="majorBidi"/>
        </w:rPr>
        <w:t xml:space="preserve">are </w:t>
      </w:r>
      <w:r w:rsidR="00312728" w:rsidRPr="000A3708">
        <w:rPr>
          <w:rFonts w:asciiTheme="majorBidi" w:hAnsiTheme="majorBidi" w:cstheme="majorBidi"/>
        </w:rPr>
        <w:t xml:space="preserve">likely </w:t>
      </w:r>
      <w:r w:rsidR="00B97B04" w:rsidRPr="000A3708">
        <w:rPr>
          <w:rFonts w:asciiTheme="majorBidi" w:hAnsiTheme="majorBidi" w:cstheme="majorBidi"/>
        </w:rPr>
        <w:t xml:space="preserve">more </w:t>
      </w:r>
      <w:r w:rsidR="00312728" w:rsidRPr="000A3708">
        <w:rPr>
          <w:rFonts w:asciiTheme="majorBidi" w:hAnsiTheme="majorBidi" w:cstheme="majorBidi"/>
        </w:rPr>
        <w:t>accurate</w:t>
      </w:r>
      <w:r w:rsidR="00B97B04" w:rsidRPr="000A3708">
        <w:rPr>
          <w:rFonts w:asciiTheme="majorBidi" w:hAnsiTheme="majorBidi" w:cstheme="majorBidi"/>
        </w:rPr>
        <w:t>.</w:t>
      </w:r>
      <w:r w:rsidR="00CB27FD" w:rsidRPr="000A3708">
        <w:rPr>
          <w:rFonts w:asciiTheme="majorBidi" w:hAnsiTheme="majorBidi" w:cstheme="majorBidi"/>
        </w:rPr>
        <w:t xml:space="preserve"> </w:t>
      </w:r>
      <w:r w:rsidR="0009094A" w:rsidRPr="000A3708">
        <w:rPr>
          <w:rFonts w:asciiTheme="majorBidi" w:hAnsiTheme="majorBidi" w:cstheme="majorBidi"/>
        </w:rPr>
        <w:t xml:space="preserve"> </w:t>
      </w:r>
      <w:r w:rsidRPr="000A3708">
        <w:rPr>
          <w:rFonts w:asciiTheme="majorBidi" w:hAnsiTheme="majorBidi" w:cstheme="majorBidi"/>
        </w:rPr>
        <w:t>B</w:t>
      </w:r>
      <w:r w:rsidR="0009094A" w:rsidRPr="000A3708">
        <w:rPr>
          <w:rFonts w:asciiTheme="majorBidi" w:hAnsiTheme="majorBidi" w:cstheme="majorBidi"/>
        </w:rPr>
        <w:t>oth the EPA and NACR results are well within the error-bars for every year of overlap</w:t>
      </w:r>
      <w:r w:rsidRPr="000A3708">
        <w:rPr>
          <w:rFonts w:asciiTheme="majorBidi" w:hAnsiTheme="majorBidi" w:cstheme="majorBidi"/>
        </w:rPr>
        <w:t xml:space="preserve">, in contrast to the findings </w:t>
      </w:r>
      <w:r w:rsidR="00AB10A5" w:rsidRPr="000A3708">
        <w:rPr>
          <w:rFonts w:asciiTheme="majorBidi" w:hAnsiTheme="majorBidi" w:cstheme="majorBidi"/>
        </w:rPr>
        <w:t xml:space="preserve">for </w:t>
      </w:r>
      <w:r w:rsidRPr="000A3708">
        <w:rPr>
          <w:rFonts w:asciiTheme="majorBidi" w:hAnsiTheme="majorBidi" w:cstheme="majorBidi"/>
        </w:rPr>
        <w:t>PM</w:t>
      </w:r>
      <w:r w:rsidRPr="000A3708">
        <w:rPr>
          <w:rFonts w:asciiTheme="majorBidi" w:hAnsiTheme="majorBidi" w:cstheme="majorBidi"/>
          <w:vertAlign w:val="subscript"/>
        </w:rPr>
        <w:t>2.5</w:t>
      </w:r>
      <w:r w:rsidRPr="000A3708">
        <w:rPr>
          <w:rFonts w:asciiTheme="majorBidi" w:hAnsiTheme="majorBidi" w:cstheme="majorBidi"/>
        </w:rPr>
        <w:t>.</w:t>
      </w:r>
      <w:r w:rsidR="0009094A" w:rsidRPr="000A3708">
        <w:rPr>
          <w:rFonts w:asciiTheme="majorBidi" w:hAnsiTheme="majorBidi" w:cstheme="majorBidi"/>
        </w:rPr>
        <w:t xml:space="preserve"> EPA and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show very similar increases in the period of 1990-1998, however, starting in 1998 the EPA results begin to decrease while Cohen et al.</w:t>
      </w:r>
      <w:r w:rsidR="00B3659D" w:rsidRPr="000A3708">
        <w:rPr>
          <w:rFonts w:asciiTheme="majorBidi" w:hAnsiTheme="majorBidi" w:cstheme="majorBidi"/>
        </w:rPr>
        <w:t xml:space="preserve"> (2017)</w:t>
      </w:r>
      <w:r w:rsidR="0009094A" w:rsidRPr="000A3708">
        <w:rPr>
          <w:rFonts w:asciiTheme="majorBidi" w:hAnsiTheme="majorBidi" w:cstheme="majorBidi"/>
        </w:rPr>
        <w:t xml:space="preserve"> continue to increase, albeit, much more gradually.</w:t>
      </w:r>
      <w:r w:rsidR="001C62F2" w:rsidRPr="000A3708">
        <w:rPr>
          <w:rFonts w:asciiTheme="majorBidi" w:hAnsiTheme="majorBidi" w:cstheme="majorBidi"/>
        </w:rPr>
        <w:t xml:space="preserve"> </w:t>
      </w:r>
      <w:r w:rsidRPr="000A3708">
        <w:rPr>
          <w:rFonts w:asciiTheme="majorBidi" w:hAnsiTheme="majorBidi" w:cstheme="majorBidi"/>
        </w:rPr>
        <w:t>Trends in the EPA and NACR datasets imply that O</w:t>
      </w:r>
      <w:r w:rsidRPr="000A3708">
        <w:rPr>
          <w:rFonts w:asciiTheme="majorBidi" w:hAnsiTheme="majorBidi" w:cstheme="majorBidi"/>
          <w:vertAlign w:val="subscript"/>
        </w:rPr>
        <w:t>3</w:t>
      </w:r>
      <w:r w:rsidRPr="000A3708">
        <w:rPr>
          <w:rFonts w:asciiTheme="majorBidi" w:hAnsiTheme="majorBidi" w:cstheme="majorBidi"/>
        </w:rPr>
        <w:t xml:space="preserve">-related </w:t>
      </w:r>
      <w:r w:rsidR="00CC1D87" w:rsidRPr="000A3708">
        <w:rPr>
          <w:rFonts w:asciiTheme="majorBidi" w:hAnsiTheme="majorBidi" w:cstheme="majorBidi"/>
        </w:rPr>
        <w:t xml:space="preserve">deaths </w:t>
      </w:r>
      <w:r w:rsidRPr="000A3708">
        <w:rPr>
          <w:rFonts w:asciiTheme="majorBidi" w:hAnsiTheme="majorBidi" w:cstheme="majorBidi"/>
        </w:rPr>
        <w:t>have begun to decrease</w:t>
      </w:r>
      <w:r w:rsidR="00CC1D87" w:rsidRPr="000A3708">
        <w:rPr>
          <w:rFonts w:asciiTheme="majorBidi" w:hAnsiTheme="majorBidi" w:cstheme="majorBidi"/>
        </w:rPr>
        <w:t>,</w:t>
      </w:r>
      <w:r w:rsidRPr="000A3708">
        <w:rPr>
          <w:rFonts w:asciiTheme="majorBidi" w:hAnsiTheme="majorBidi" w:cstheme="majorBidi"/>
        </w:rPr>
        <w:t xml:space="preserve"> </w:t>
      </w:r>
      <w:r w:rsidR="00CC1D87" w:rsidRPr="000A3708">
        <w:rPr>
          <w:rFonts w:asciiTheme="majorBidi" w:hAnsiTheme="majorBidi" w:cstheme="majorBidi"/>
        </w:rPr>
        <w:t>whereas f</w:t>
      </w:r>
      <w:r w:rsidRPr="000A3708">
        <w:rPr>
          <w:rFonts w:asciiTheme="majorBidi" w:hAnsiTheme="majorBidi" w:cstheme="majorBidi"/>
        </w:rPr>
        <w:t>indings from Cohen et al.</w:t>
      </w:r>
      <w:r w:rsidR="00B3659D" w:rsidRPr="000A3708">
        <w:rPr>
          <w:rFonts w:asciiTheme="majorBidi" w:hAnsiTheme="majorBidi" w:cstheme="majorBidi"/>
        </w:rPr>
        <w:t xml:space="preserve"> (2017)</w:t>
      </w:r>
      <w:r w:rsidRPr="000A3708">
        <w:rPr>
          <w:rFonts w:asciiTheme="majorBidi" w:hAnsiTheme="majorBidi" w:cstheme="majorBidi"/>
        </w:rPr>
        <w:t xml:space="preserve"> imply that O</w:t>
      </w:r>
      <w:r w:rsidRPr="000A3708">
        <w:rPr>
          <w:rFonts w:asciiTheme="majorBidi" w:hAnsiTheme="majorBidi" w:cstheme="majorBidi"/>
          <w:vertAlign w:val="subscript"/>
        </w:rPr>
        <w:t>3</w:t>
      </w:r>
      <w:r w:rsidRPr="000A3708">
        <w:rPr>
          <w:rFonts w:asciiTheme="majorBidi" w:hAnsiTheme="majorBidi" w:cstheme="majorBidi"/>
        </w:rPr>
        <w:t xml:space="preserve">-related deaths have </w:t>
      </w:r>
      <w:r w:rsidR="00AB10A5" w:rsidRPr="000A3708">
        <w:rPr>
          <w:rFonts w:asciiTheme="majorBidi" w:hAnsiTheme="majorBidi" w:cstheme="majorBidi"/>
        </w:rPr>
        <w:t>continued to increase</w:t>
      </w:r>
      <w:r w:rsidRPr="000A3708">
        <w:rPr>
          <w:rFonts w:asciiTheme="majorBidi" w:hAnsiTheme="majorBidi" w:cstheme="majorBidi"/>
        </w:rPr>
        <w:t>.</w:t>
      </w:r>
    </w:p>
    <w:p w14:paraId="541A397C" w14:textId="45411A40" w:rsidR="00672CB1" w:rsidRPr="000A3708" w:rsidRDefault="0063528D" w:rsidP="00F74462">
      <w:pPr>
        <w:spacing w:line="480" w:lineRule="auto"/>
        <w:jc w:val="center"/>
        <w:outlineLvl w:val="0"/>
        <w:rPr>
          <w:rFonts w:asciiTheme="majorBidi" w:hAnsiTheme="majorBidi" w:cstheme="majorBidi"/>
          <w:b/>
          <w:bCs/>
        </w:rPr>
      </w:pPr>
      <w:r>
        <w:rPr>
          <w:rFonts w:asciiTheme="majorBidi" w:hAnsiTheme="majorBidi" w:cstheme="majorBidi"/>
          <w:b/>
          <w:bCs/>
        </w:rPr>
        <w:lastRenderedPageBreak/>
        <w:t xml:space="preserve">CHAPTER 4: </w:t>
      </w:r>
      <w:r w:rsidR="006665E8" w:rsidRPr="000A3708">
        <w:rPr>
          <w:rFonts w:asciiTheme="majorBidi" w:hAnsiTheme="majorBidi" w:cstheme="majorBidi"/>
          <w:b/>
          <w:bCs/>
        </w:rPr>
        <w:t>CONCLUSION</w:t>
      </w:r>
      <w:r w:rsidR="00115A53" w:rsidRPr="000A3708">
        <w:rPr>
          <w:rFonts w:asciiTheme="majorBidi" w:hAnsiTheme="majorBidi" w:cstheme="majorBidi"/>
          <w:b/>
          <w:bCs/>
        </w:rPr>
        <w:t>S</w:t>
      </w:r>
    </w:p>
    <w:p w14:paraId="257B950F" w14:textId="736F9F1A" w:rsidR="002A12F6" w:rsidRPr="000A3708" w:rsidRDefault="002A12F6" w:rsidP="00424765">
      <w:pPr>
        <w:spacing w:line="480" w:lineRule="auto"/>
        <w:ind w:firstLine="720"/>
        <w:outlineLvl w:val="0"/>
        <w:rPr>
          <w:rFonts w:asciiTheme="majorBidi" w:hAnsiTheme="majorBidi" w:cstheme="majorBidi"/>
        </w:rPr>
      </w:pPr>
      <w:r w:rsidRPr="000A3708">
        <w:rPr>
          <w:rFonts w:asciiTheme="majorBidi" w:hAnsiTheme="majorBidi" w:cstheme="majorBidi"/>
        </w:rPr>
        <w:t>Air quality within the United States has generally been improving</w:t>
      </w:r>
      <w:r w:rsidR="00832519" w:rsidRPr="000A3708">
        <w:rPr>
          <w:rFonts w:asciiTheme="majorBidi" w:hAnsiTheme="majorBidi" w:cstheme="majorBidi"/>
        </w:rPr>
        <w:t>,</w:t>
      </w:r>
      <w:r w:rsidRPr="000A3708">
        <w:rPr>
          <w:rFonts w:asciiTheme="majorBidi" w:hAnsiTheme="majorBidi" w:cstheme="majorBidi"/>
        </w:rPr>
        <w:t xml:space="preserve"> and </w:t>
      </w:r>
      <w:proofErr w:type="gramStart"/>
      <w:r w:rsidRPr="000A3708">
        <w:rPr>
          <w:rFonts w:asciiTheme="majorBidi" w:hAnsiTheme="majorBidi" w:cstheme="majorBidi"/>
        </w:rPr>
        <w:t>with it</w:t>
      </w:r>
      <w:proofErr w:type="gramEnd"/>
      <w:r w:rsidRPr="000A3708">
        <w:rPr>
          <w:rFonts w:asciiTheme="majorBidi" w:hAnsiTheme="majorBidi" w:cstheme="majorBidi"/>
        </w:rPr>
        <w:t xml:space="preserve"> significant reductions in air quality-related deaths have occurred. </w:t>
      </w:r>
      <w:r w:rsidR="00FC583D" w:rsidRPr="000A3708">
        <w:rPr>
          <w:rFonts w:asciiTheme="majorBidi" w:hAnsiTheme="majorBidi" w:cstheme="majorBidi"/>
        </w:rPr>
        <w:t>D</w:t>
      </w:r>
      <w:r w:rsidRPr="000A3708">
        <w:rPr>
          <w:rFonts w:asciiTheme="majorBidi" w:hAnsiTheme="majorBidi" w:cstheme="majorBidi"/>
        </w:rPr>
        <w:t>eaths related to PM</w:t>
      </w:r>
      <w:r w:rsidRPr="000A3708">
        <w:rPr>
          <w:rFonts w:asciiTheme="majorBidi" w:hAnsiTheme="majorBidi" w:cstheme="majorBidi"/>
          <w:vertAlign w:val="subscript"/>
        </w:rPr>
        <w:t>2.5</w:t>
      </w:r>
      <w:r w:rsidRPr="000A3708">
        <w:rPr>
          <w:rFonts w:asciiTheme="majorBidi" w:hAnsiTheme="majorBidi" w:cstheme="majorBidi"/>
        </w:rPr>
        <w:t xml:space="preserve"> have dramatically decreased</w:t>
      </w:r>
      <w:r w:rsidR="007E151A" w:rsidRPr="000A3708">
        <w:rPr>
          <w:rFonts w:asciiTheme="majorBidi" w:hAnsiTheme="majorBidi" w:cstheme="majorBidi"/>
        </w:rPr>
        <w:t xml:space="preserve"> (</w:t>
      </w:r>
      <w:r w:rsidR="00424765" w:rsidRPr="000A3708">
        <w:rPr>
          <w:rFonts w:asciiTheme="majorBidi" w:hAnsiTheme="majorBidi" w:cstheme="majorBidi"/>
        </w:rPr>
        <w:t>EPA: 2.5% yr</w:t>
      </w:r>
      <w:r w:rsidR="00424765" w:rsidRPr="000A3708">
        <w:rPr>
          <w:rFonts w:asciiTheme="majorBidi" w:hAnsiTheme="majorBidi" w:cstheme="majorBidi"/>
          <w:vertAlign w:val="superscript"/>
        </w:rPr>
        <w:t>-1</w:t>
      </w:r>
      <w:r w:rsidR="00424765" w:rsidRPr="000A3708">
        <w:rPr>
          <w:rFonts w:asciiTheme="majorBidi" w:hAnsiTheme="majorBidi" w:cstheme="majorBidi"/>
        </w:rPr>
        <w:t xml:space="preserve">; </w:t>
      </w:r>
      <w:r w:rsidR="007E151A" w:rsidRPr="000A3708">
        <w:rPr>
          <w:rFonts w:asciiTheme="majorBidi" w:hAnsiTheme="majorBidi" w:cstheme="majorBidi"/>
        </w:rPr>
        <w:t>SAT:</w:t>
      </w:r>
      <w:r w:rsidR="00424765" w:rsidRPr="000A3708">
        <w:rPr>
          <w:rFonts w:asciiTheme="majorBidi" w:hAnsiTheme="majorBidi" w:cstheme="majorBidi"/>
        </w:rPr>
        <w:t xml:space="preserve"> 4</w:t>
      </w:r>
      <w:r w:rsidR="00C92FF7" w:rsidRPr="000A3708">
        <w:rPr>
          <w:rFonts w:asciiTheme="majorBidi" w:hAnsiTheme="majorBidi" w:cstheme="majorBidi"/>
        </w:rPr>
        <w:t>.</w:t>
      </w:r>
      <w:r w:rsidR="00424765" w:rsidRPr="000A3708">
        <w:rPr>
          <w:rFonts w:asciiTheme="majorBidi" w:hAnsiTheme="majorBidi" w:cstheme="majorBidi"/>
        </w:rPr>
        <w:t>5</w:t>
      </w:r>
      <w:r w:rsidR="00C92FF7" w:rsidRPr="000A3708">
        <w:rPr>
          <w:rFonts w:asciiTheme="majorBidi" w:hAnsiTheme="majorBidi" w:cstheme="majorBidi"/>
        </w:rPr>
        <w:t>% yr</w:t>
      </w:r>
      <w:r w:rsidR="00C92FF7" w:rsidRPr="000A3708">
        <w:rPr>
          <w:rFonts w:asciiTheme="majorBidi" w:hAnsiTheme="majorBidi" w:cstheme="majorBidi"/>
          <w:vertAlign w:val="superscript"/>
        </w:rPr>
        <w:t>-</w:t>
      </w:r>
      <w:proofErr w:type="gramStart"/>
      <w:r w:rsidR="00C92FF7" w:rsidRPr="000A3708">
        <w:rPr>
          <w:rFonts w:asciiTheme="majorBidi" w:hAnsiTheme="majorBidi" w:cstheme="majorBidi"/>
          <w:vertAlign w:val="superscript"/>
        </w:rPr>
        <w:t xml:space="preserve">1 </w:t>
      </w:r>
      <w:r w:rsidR="00C92FF7" w:rsidRPr="000A3708">
        <w:rPr>
          <w:rFonts w:asciiTheme="majorBidi" w:hAnsiTheme="majorBidi" w:cstheme="majorBidi"/>
        </w:rPr>
        <w:t>;</w:t>
      </w:r>
      <w:proofErr w:type="gramEnd"/>
      <w:r w:rsidR="00C92FF7" w:rsidRPr="000A3708">
        <w:rPr>
          <w:rFonts w:asciiTheme="majorBidi" w:hAnsiTheme="majorBidi" w:cstheme="majorBidi"/>
        </w:rPr>
        <w:t xml:space="preserve"> NACR</w:t>
      </w:r>
      <w:r w:rsidR="00424765" w:rsidRPr="000A3708">
        <w:rPr>
          <w:rFonts w:asciiTheme="majorBidi" w:hAnsiTheme="majorBidi" w:cstheme="majorBidi"/>
        </w:rPr>
        <w:t>: 4.3</w:t>
      </w:r>
      <w:r w:rsidR="00C92FF7" w:rsidRPr="000A3708">
        <w:rPr>
          <w:rFonts w:asciiTheme="majorBidi" w:hAnsiTheme="majorBidi" w:cstheme="majorBidi"/>
        </w:rPr>
        <w:t>% yr</w:t>
      </w:r>
      <w:r w:rsidR="00424765" w:rsidRPr="000A3708">
        <w:rPr>
          <w:rFonts w:asciiTheme="majorBidi" w:hAnsiTheme="majorBidi" w:cstheme="majorBidi"/>
          <w:vertAlign w:val="superscript"/>
        </w:rPr>
        <w:t>-1</w:t>
      </w:r>
      <w:r w:rsidR="007E151A" w:rsidRPr="000A3708">
        <w:rPr>
          <w:rFonts w:asciiTheme="majorBidi" w:hAnsiTheme="majorBidi" w:cstheme="majorBidi"/>
        </w:rPr>
        <w:t>)</w:t>
      </w:r>
      <w:r w:rsidR="008E3332" w:rsidRPr="000A3708">
        <w:rPr>
          <w:rFonts w:asciiTheme="majorBidi" w:hAnsiTheme="majorBidi" w:cstheme="majorBidi"/>
        </w:rPr>
        <w:t>; considering the three datasets together, PM</w:t>
      </w:r>
      <w:r w:rsidR="008E3332" w:rsidRPr="000A3708">
        <w:rPr>
          <w:rFonts w:asciiTheme="majorBidi" w:hAnsiTheme="majorBidi" w:cstheme="majorBidi"/>
          <w:vertAlign w:val="subscript"/>
        </w:rPr>
        <w:t>2.5</w:t>
      </w:r>
      <w:r w:rsidR="008E3332" w:rsidRPr="000A3708">
        <w:rPr>
          <w:rFonts w:asciiTheme="majorBidi" w:hAnsiTheme="majorBidi" w:cstheme="majorBidi"/>
        </w:rPr>
        <w:t>-related deaths have been decreasing steadily from 1990 to 2015.</w:t>
      </w:r>
      <w:r w:rsidRPr="000A3708">
        <w:rPr>
          <w:rFonts w:asciiTheme="majorBidi" w:hAnsiTheme="majorBidi" w:cstheme="majorBidi"/>
        </w:rPr>
        <w:t xml:space="preserve"> </w:t>
      </w:r>
      <w:r w:rsidR="003D6944" w:rsidRPr="000A3708">
        <w:rPr>
          <w:rFonts w:asciiTheme="majorBidi" w:hAnsiTheme="majorBidi" w:cstheme="majorBidi"/>
        </w:rPr>
        <w:t>From 1990 to 1998, O</w:t>
      </w:r>
      <w:r w:rsidR="003D6944" w:rsidRPr="000A3708">
        <w:rPr>
          <w:rFonts w:asciiTheme="majorBidi" w:hAnsiTheme="majorBidi" w:cstheme="majorBidi"/>
          <w:vertAlign w:val="subscript"/>
        </w:rPr>
        <w:t>3</w:t>
      </w:r>
      <w:r w:rsidR="003D6944" w:rsidRPr="000A3708">
        <w:rPr>
          <w:rFonts w:asciiTheme="majorBidi" w:hAnsiTheme="majorBidi" w:cstheme="majorBidi"/>
        </w:rPr>
        <w:t xml:space="preserve">-related deaths increased (3.6% per year) until a peak of around 14000 deaths in 1998. </w:t>
      </w:r>
      <w:r w:rsidR="00F83F2B" w:rsidRPr="000A3708">
        <w:rPr>
          <w:rFonts w:asciiTheme="majorBidi" w:hAnsiTheme="majorBidi" w:cstheme="majorBidi"/>
        </w:rPr>
        <w:t>O</w:t>
      </w:r>
      <w:r w:rsidR="00F83F2B" w:rsidRPr="000A3708">
        <w:rPr>
          <w:rFonts w:asciiTheme="majorBidi" w:hAnsiTheme="majorBidi" w:cstheme="majorBidi"/>
          <w:vertAlign w:val="subscript"/>
        </w:rPr>
        <w:t>3</w:t>
      </w:r>
      <w:r w:rsidR="00F83F2B" w:rsidRPr="000A3708">
        <w:rPr>
          <w:rFonts w:asciiTheme="majorBidi" w:hAnsiTheme="majorBidi" w:cstheme="majorBidi"/>
        </w:rPr>
        <w:t>-related deaths have show</w:t>
      </w:r>
      <w:r w:rsidR="00BE1ACE" w:rsidRPr="000A3708">
        <w:rPr>
          <w:rFonts w:asciiTheme="majorBidi" w:hAnsiTheme="majorBidi" w:cstheme="majorBidi"/>
        </w:rPr>
        <w:t>n</w:t>
      </w:r>
      <w:r w:rsidR="00F83F2B" w:rsidRPr="000A3708">
        <w:rPr>
          <w:rFonts w:asciiTheme="majorBidi" w:hAnsiTheme="majorBidi" w:cstheme="majorBidi"/>
        </w:rPr>
        <w:t xml:space="preserve"> minor decreases since 1998</w:t>
      </w:r>
      <w:r w:rsidR="00C92FF7" w:rsidRPr="000A3708">
        <w:rPr>
          <w:rFonts w:asciiTheme="majorBidi" w:hAnsiTheme="majorBidi" w:cstheme="majorBidi"/>
        </w:rPr>
        <w:t xml:space="preserve"> (EPA: </w:t>
      </w:r>
      <w:r w:rsidR="00424765" w:rsidRPr="000A3708">
        <w:rPr>
          <w:rFonts w:asciiTheme="majorBidi" w:hAnsiTheme="majorBidi" w:cstheme="majorBidi"/>
        </w:rPr>
        <w:t>0.9% yr</w:t>
      </w:r>
      <w:r w:rsidR="00424765" w:rsidRPr="000A3708">
        <w:rPr>
          <w:rFonts w:asciiTheme="majorBidi" w:hAnsiTheme="majorBidi" w:cstheme="majorBidi"/>
          <w:vertAlign w:val="superscript"/>
        </w:rPr>
        <w:t>-1</w:t>
      </w:r>
      <w:r w:rsidR="00424765" w:rsidRPr="000A3708">
        <w:rPr>
          <w:rFonts w:asciiTheme="majorBidi" w:hAnsiTheme="majorBidi" w:cstheme="majorBidi"/>
        </w:rPr>
        <w:t>; NACR 0.6% yr</w:t>
      </w:r>
      <w:r w:rsidR="00424765" w:rsidRPr="000A3708">
        <w:rPr>
          <w:rFonts w:asciiTheme="majorBidi" w:hAnsiTheme="majorBidi" w:cstheme="majorBidi"/>
          <w:vertAlign w:val="superscript"/>
        </w:rPr>
        <w:t>-1</w:t>
      </w:r>
      <w:r w:rsidR="00424765" w:rsidRPr="000A3708">
        <w:rPr>
          <w:rFonts w:asciiTheme="majorBidi" w:hAnsiTheme="majorBidi" w:cstheme="majorBidi"/>
        </w:rPr>
        <w:t>)</w:t>
      </w:r>
      <w:r w:rsidR="00F83F2B" w:rsidRPr="000A3708">
        <w:rPr>
          <w:rFonts w:asciiTheme="majorBidi" w:hAnsiTheme="majorBidi" w:cstheme="majorBidi"/>
        </w:rPr>
        <w:t xml:space="preserve">. </w:t>
      </w:r>
      <w:r w:rsidR="00AB10A5" w:rsidRPr="000A3708">
        <w:rPr>
          <w:rFonts w:asciiTheme="majorBidi" w:hAnsiTheme="majorBidi" w:cstheme="majorBidi"/>
        </w:rPr>
        <w:t>C</w:t>
      </w:r>
      <w:r w:rsidR="00F83F2B" w:rsidRPr="000A3708">
        <w:rPr>
          <w:rFonts w:asciiTheme="majorBidi" w:hAnsiTheme="majorBidi" w:cstheme="majorBidi"/>
        </w:rPr>
        <w:t xml:space="preserve">hanging concentration, as opposed to </w:t>
      </w:r>
      <w:r w:rsidR="00AB10A5" w:rsidRPr="000A3708">
        <w:rPr>
          <w:rFonts w:asciiTheme="majorBidi" w:hAnsiTheme="majorBidi" w:cstheme="majorBidi"/>
        </w:rPr>
        <w:t xml:space="preserve">combined </w:t>
      </w:r>
      <w:r w:rsidR="00F83F2B" w:rsidRPr="000A3708">
        <w:rPr>
          <w:rFonts w:asciiTheme="majorBidi" w:hAnsiTheme="majorBidi" w:cstheme="majorBidi"/>
        </w:rPr>
        <w:t>chang</w:t>
      </w:r>
      <w:r w:rsidR="00AB10A5" w:rsidRPr="000A3708">
        <w:rPr>
          <w:rFonts w:asciiTheme="majorBidi" w:hAnsiTheme="majorBidi" w:cstheme="majorBidi"/>
        </w:rPr>
        <w:t>es</w:t>
      </w:r>
      <w:r w:rsidR="00F83F2B" w:rsidRPr="000A3708">
        <w:rPr>
          <w:rFonts w:asciiTheme="majorBidi" w:hAnsiTheme="majorBidi" w:cstheme="majorBidi"/>
        </w:rPr>
        <w:t xml:space="preserve"> </w:t>
      </w:r>
      <w:r w:rsidR="00AB10A5" w:rsidRPr="000A3708">
        <w:rPr>
          <w:rFonts w:asciiTheme="majorBidi" w:hAnsiTheme="majorBidi" w:cstheme="majorBidi"/>
        </w:rPr>
        <w:t xml:space="preserve">in </w:t>
      </w:r>
      <w:r w:rsidR="00F83F2B" w:rsidRPr="000A3708">
        <w:rPr>
          <w:rFonts w:asciiTheme="majorBidi" w:hAnsiTheme="majorBidi" w:cstheme="majorBidi"/>
        </w:rPr>
        <w:t xml:space="preserve">mortality rates and population, appears to have </w:t>
      </w:r>
      <w:r w:rsidR="00F31703" w:rsidRPr="000A3708">
        <w:rPr>
          <w:rFonts w:asciiTheme="majorBidi" w:hAnsiTheme="majorBidi" w:cstheme="majorBidi"/>
        </w:rPr>
        <w:t xml:space="preserve">had </w:t>
      </w:r>
      <w:r w:rsidR="00F83F2B" w:rsidRPr="000A3708">
        <w:rPr>
          <w:rFonts w:asciiTheme="majorBidi" w:hAnsiTheme="majorBidi" w:cstheme="majorBidi"/>
        </w:rPr>
        <w:t xml:space="preserve">the most dramatic effect on the overall </w:t>
      </w:r>
      <w:r w:rsidR="00B45516" w:rsidRPr="000A3708">
        <w:rPr>
          <w:rFonts w:asciiTheme="majorBidi" w:hAnsiTheme="majorBidi" w:cstheme="majorBidi"/>
        </w:rPr>
        <w:t>downward</w:t>
      </w:r>
      <w:r w:rsidR="00F83F2B" w:rsidRPr="000A3708">
        <w:rPr>
          <w:rFonts w:asciiTheme="majorBidi" w:hAnsiTheme="majorBidi" w:cstheme="majorBidi"/>
        </w:rPr>
        <w:t xml:space="preserve"> trends in deaths.</w:t>
      </w:r>
      <w:r w:rsidR="008E3332" w:rsidRPr="000A3708">
        <w:rPr>
          <w:rFonts w:asciiTheme="majorBidi" w:hAnsiTheme="majorBidi" w:cstheme="majorBidi"/>
        </w:rPr>
        <w:t xml:space="preserve"> </w:t>
      </w:r>
    </w:p>
    <w:p w14:paraId="70D746A3" w14:textId="1C37AFFE" w:rsidR="008535C8" w:rsidRPr="000A3708" w:rsidRDefault="00B73AE8" w:rsidP="00B73AE8">
      <w:pPr>
        <w:spacing w:line="480" w:lineRule="auto"/>
        <w:ind w:firstLine="720"/>
        <w:rPr>
          <w:rFonts w:asciiTheme="majorBidi" w:hAnsiTheme="majorBidi" w:cstheme="majorBidi"/>
        </w:rPr>
      </w:pPr>
      <w:r w:rsidRPr="000A3708">
        <w:rPr>
          <w:rFonts w:asciiTheme="majorBidi" w:hAnsiTheme="majorBidi" w:cstheme="majorBidi"/>
        </w:rPr>
        <w:t>A</w:t>
      </w:r>
      <w:r w:rsidR="00B86CE0" w:rsidRPr="000A3708">
        <w:rPr>
          <w:rFonts w:asciiTheme="majorBidi" w:hAnsiTheme="majorBidi" w:cstheme="majorBidi"/>
        </w:rPr>
        <w:t>cross the two datasets</w:t>
      </w:r>
      <w:r w:rsidR="000B62C5" w:rsidRPr="000A3708">
        <w:rPr>
          <w:rFonts w:asciiTheme="majorBidi" w:hAnsiTheme="majorBidi" w:cstheme="majorBidi"/>
        </w:rPr>
        <w:t>,</w:t>
      </w:r>
      <w:r w:rsidRPr="000A3708">
        <w:rPr>
          <w:rFonts w:asciiTheme="majorBidi" w:hAnsiTheme="majorBidi" w:cstheme="majorBidi"/>
        </w:rPr>
        <w:t xml:space="preserve"> air quality has been improving</w:t>
      </w:r>
      <w:r w:rsidR="00B86CE0" w:rsidRPr="000A3708">
        <w:rPr>
          <w:rFonts w:asciiTheme="majorBidi" w:hAnsiTheme="majorBidi" w:cstheme="majorBidi"/>
        </w:rPr>
        <w:t>. For PM</w:t>
      </w:r>
      <w:r w:rsidR="00B86CE0" w:rsidRPr="000A3708">
        <w:rPr>
          <w:rFonts w:asciiTheme="majorBidi" w:hAnsiTheme="majorBidi" w:cstheme="majorBidi"/>
          <w:vertAlign w:val="subscript"/>
        </w:rPr>
        <w:t>2.5</w:t>
      </w:r>
      <w:r w:rsidR="00B86CE0" w:rsidRPr="000A3708">
        <w:rPr>
          <w:rFonts w:asciiTheme="majorBidi" w:hAnsiTheme="majorBidi" w:cstheme="majorBidi"/>
        </w:rPr>
        <w:t xml:space="preserve"> it is estimated that the population-weighted annual average</w:t>
      </w:r>
      <w:r w:rsidRPr="000A3708">
        <w:rPr>
          <w:rFonts w:asciiTheme="majorBidi" w:hAnsiTheme="majorBidi" w:cstheme="majorBidi"/>
        </w:rPr>
        <w:t xml:space="preserve"> (PWA)</w:t>
      </w:r>
      <w:r w:rsidR="00B86CE0" w:rsidRPr="000A3708">
        <w:rPr>
          <w:rFonts w:asciiTheme="majorBidi" w:hAnsiTheme="majorBidi" w:cstheme="majorBidi"/>
        </w:rPr>
        <w:t xml:space="preserve"> concentration reduced by 2</w:t>
      </w:r>
      <w:r w:rsidR="004745DC" w:rsidRPr="000A3708">
        <w:rPr>
          <w:rFonts w:asciiTheme="majorBidi" w:hAnsiTheme="majorBidi" w:cstheme="majorBidi"/>
        </w:rPr>
        <w:t>8.6</w:t>
      </w:r>
      <w:r w:rsidR="00B86CE0" w:rsidRPr="000A3708">
        <w:rPr>
          <w:rFonts w:asciiTheme="majorBidi" w:hAnsiTheme="majorBidi" w:cstheme="majorBidi"/>
        </w:rPr>
        <w:t>% and 2</w:t>
      </w:r>
      <w:r w:rsidR="004745DC" w:rsidRPr="000A3708">
        <w:rPr>
          <w:rFonts w:asciiTheme="majorBidi" w:hAnsiTheme="majorBidi" w:cstheme="majorBidi"/>
        </w:rPr>
        <w:t>6.6</w:t>
      </w:r>
      <w:r w:rsidR="00B86CE0" w:rsidRPr="000A3708">
        <w:rPr>
          <w:rFonts w:asciiTheme="majorBidi" w:hAnsiTheme="majorBidi" w:cstheme="majorBidi"/>
        </w:rPr>
        <w:t>% for NACR (2009-2</w:t>
      </w:r>
      <w:r w:rsidR="00F34735" w:rsidRPr="000A3708">
        <w:rPr>
          <w:rFonts w:asciiTheme="majorBidi" w:hAnsiTheme="majorBidi" w:cstheme="majorBidi"/>
        </w:rPr>
        <w:t>015</w:t>
      </w:r>
      <w:r w:rsidR="00B86CE0" w:rsidRPr="000A3708">
        <w:rPr>
          <w:rFonts w:asciiTheme="majorBidi" w:hAnsiTheme="majorBidi" w:cstheme="majorBidi"/>
        </w:rPr>
        <w:t>) and SAT (1999-2011) respectively. For</w:t>
      </w:r>
      <w:r w:rsidRPr="000A3708">
        <w:rPr>
          <w:rFonts w:asciiTheme="majorBidi" w:hAnsiTheme="majorBidi" w:cstheme="majorBidi"/>
        </w:rPr>
        <w:t xml:space="preserve"> NACR</w:t>
      </w:r>
      <w:r w:rsidR="00B86CE0" w:rsidRPr="000A3708">
        <w:rPr>
          <w:rFonts w:asciiTheme="majorBidi" w:hAnsiTheme="majorBidi" w:cstheme="majorBidi"/>
        </w:rPr>
        <w:t xml:space="preserve"> O</w:t>
      </w:r>
      <w:r w:rsidR="00B86CE0" w:rsidRPr="000A3708">
        <w:rPr>
          <w:rFonts w:asciiTheme="majorBidi" w:hAnsiTheme="majorBidi" w:cstheme="majorBidi"/>
          <w:vertAlign w:val="subscript"/>
        </w:rPr>
        <w:t>3</w:t>
      </w:r>
      <w:r w:rsidR="00B86CE0" w:rsidRPr="000A3708">
        <w:rPr>
          <w:rFonts w:asciiTheme="majorBidi" w:hAnsiTheme="majorBidi" w:cstheme="majorBidi"/>
        </w:rPr>
        <w:t xml:space="preserve"> it is estimated that the </w:t>
      </w:r>
      <w:r w:rsidRPr="000A3708">
        <w:rPr>
          <w:rFonts w:asciiTheme="majorBidi" w:hAnsiTheme="majorBidi" w:cstheme="majorBidi"/>
        </w:rPr>
        <w:t xml:space="preserve">PWA </w:t>
      </w:r>
      <w:r w:rsidR="00B86CE0" w:rsidRPr="000A3708">
        <w:rPr>
          <w:rFonts w:asciiTheme="majorBidi" w:hAnsiTheme="majorBidi" w:cstheme="majorBidi"/>
        </w:rPr>
        <w:t xml:space="preserve">summertime (April to September) 1-hr daily maximum concentration reduced by </w:t>
      </w:r>
      <w:r w:rsidR="004E5004" w:rsidRPr="000A3708">
        <w:rPr>
          <w:rFonts w:asciiTheme="majorBidi" w:hAnsiTheme="majorBidi" w:cstheme="majorBidi"/>
        </w:rPr>
        <w:t>4.4</w:t>
      </w:r>
      <w:r w:rsidR="00B86CE0" w:rsidRPr="000A3708">
        <w:rPr>
          <w:rFonts w:asciiTheme="majorBidi" w:hAnsiTheme="majorBidi" w:cstheme="majorBidi"/>
        </w:rPr>
        <w:t>%.</w:t>
      </w:r>
      <w:r w:rsidR="00CC2F64" w:rsidRPr="000A3708">
        <w:rPr>
          <w:rFonts w:asciiTheme="majorBidi" w:hAnsiTheme="majorBidi" w:cstheme="majorBidi"/>
        </w:rPr>
        <w:t xml:space="preserve"> </w:t>
      </w:r>
      <w:r w:rsidR="00760782" w:rsidRPr="000A3708">
        <w:rPr>
          <w:rFonts w:asciiTheme="majorBidi" w:hAnsiTheme="majorBidi" w:cstheme="majorBidi"/>
        </w:rPr>
        <w:t>For SAT and NACR PM</w:t>
      </w:r>
      <w:r w:rsidR="00760782" w:rsidRPr="000A3708">
        <w:rPr>
          <w:rFonts w:asciiTheme="majorBidi" w:hAnsiTheme="majorBidi" w:cstheme="majorBidi"/>
          <w:vertAlign w:val="subscript"/>
        </w:rPr>
        <w:t>2.5</w:t>
      </w:r>
      <w:r w:rsidR="00760782" w:rsidRPr="000A3708">
        <w:rPr>
          <w:rFonts w:asciiTheme="majorBidi" w:hAnsiTheme="majorBidi" w:cstheme="majorBidi"/>
        </w:rPr>
        <w:t>, trends in</w:t>
      </w:r>
      <w:r w:rsidRPr="000A3708">
        <w:rPr>
          <w:rFonts w:asciiTheme="majorBidi" w:hAnsiTheme="majorBidi" w:cstheme="majorBidi"/>
        </w:rPr>
        <w:t xml:space="preserve"> spatially</w:t>
      </w:r>
      <w:r w:rsidR="00760782" w:rsidRPr="000A3708">
        <w:rPr>
          <w:rFonts w:asciiTheme="majorBidi" w:hAnsiTheme="majorBidi" w:cstheme="majorBidi"/>
        </w:rPr>
        <w:t xml:space="preserve"> average concentration are nearly identical to the PWA mentioned previously but for O</w:t>
      </w:r>
      <w:proofErr w:type="gramStart"/>
      <w:r w:rsidR="00760782" w:rsidRPr="000A3708">
        <w:rPr>
          <w:rFonts w:asciiTheme="majorBidi" w:hAnsiTheme="majorBidi" w:cstheme="majorBidi"/>
          <w:vertAlign w:val="subscript"/>
        </w:rPr>
        <w:t xml:space="preserve">3 </w:t>
      </w:r>
      <w:r w:rsidR="00760782" w:rsidRPr="000A3708">
        <w:rPr>
          <w:rFonts w:asciiTheme="majorBidi" w:hAnsiTheme="majorBidi" w:cstheme="majorBidi"/>
        </w:rPr>
        <w:t xml:space="preserve"> average</w:t>
      </w:r>
      <w:proofErr w:type="gramEnd"/>
      <w:r w:rsidR="00760782" w:rsidRPr="000A3708">
        <w:rPr>
          <w:rFonts w:asciiTheme="majorBidi" w:hAnsiTheme="majorBidi" w:cstheme="majorBidi"/>
        </w:rPr>
        <w:t xml:space="preserve"> concentration decreases by 8.0%, nearly double the PWA value. Regions of high population, on average, saw lower reductions of O</w:t>
      </w:r>
      <w:r w:rsidR="00760782" w:rsidRPr="000A3708">
        <w:rPr>
          <w:rFonts w:asciiTheme="majorBidi" w:hAnsiTheme="majorBidi" w:cstheme="majorBidi"/>
          <w:vertAlign w:val="subscript"/>
        </w:rPr>
        <w:t>3</w:t>
      </w:r>
      <w:r w:rsidR="00716690" w:rsidRPr="000A3708">
        <w:rPr>
          <w:rFonts w:asciiTheme="majorBidi" w:hAnsiTheme="majorBidi" w:cstheme="majorBidi"/>
        </w:rPr>
        <w:t xml:space="preserve"> than the whole US but similar reductions of PM</w:t>
      </w:r>
      <w:r w:rsidR="00716690" w:rsidRPr="000A3708">
        <w:rPr>
          <w:rFonts w:asciiTheme="majorBidi" w:hAnsiTheme="majorBidi" w:cstheme="majorBidi"/>
          <w:vertAlign w:val="subscript"/>
        </w:rPr>
        <w:t>2.5</w:t>
      </w:r>
      <w:r w:rsidR="00716690" w:rsidRPr="000A3708">
        <w:rPr>
          <w:rFonts w:asciiTheme="majorBidi" w:hAnsiTheme="majorBidi" w:cstheme="majorBidi"/>
        </w:rPr>
        <w:t>.</w:t>
      </w:r>
    </w:p>
    <w:p w14:paraId="4F03CD4C" w14:textId="77777777" w:rsidR="00F74462" w:rsidRDefault="00AB10A5" w:rsidP="008E3332">
      <w:pPr>
        <w:spacing w:line="480" w:lineRule="auto"/>
        <w:ind w:firstLine="720"/>
        <w:outlineLvl w:val="0"/>
        <w:rPr>
          <w:rFonts w:asciiTheme="majorBidi" w:hAnsiTheme="majorBidi" w:cstheme="majorBidi"/>
        </w:rPr>
        <w:sectPr w:rsidR="00F74462" w:rsidSect="00B36E76">
          <w:pgSz w:w="12240" w:h="15840"/>
          <w:pgMar w:top="1440" w:right="1440" w:bottom="1440" w:left="1440" w:header="720" w:footer="720" w:gutter="0"/>
          <w:cols w:space="720"/>
          <w:docGrid w:linePitch="360"/>
        </w:sectPr>
      </w:pPr>
      <w:r w:rsidRPr="000A3708">
        <w:rPr>
          <w:rFonts w:asciiTheme="majorBidi" w:hAnsiTheme="majorBidi" w:cstheme="majorBidi"/>
        </w:rPr>
        <w:t xml:space="preserve">Changing </w:t>
      </w:r>
      <w:r w:rsidR="00B73AE8" w:rsidRPr="000A3708">
        <w:rPr>
          <w:rFonts w:asciiTheme="majorBidi" w:hAnsiTheme="majorBidi" w:cstheme="majorBidi"/>
        </w:rPr>
        <w:t xml:space="preserve">air quality is the strongest determinant </w:t>
      </w:r>
      <w:r w:rsidR="000510CD" w:rsidRPr="000A3708">
        <w:rPr>
          <w:rFonts w:asciiTheme="majorBidi" w:hAnsiTheme="majorBidi" w:cstheme="majorBidi"/>
        </w:rPr>
        <w:t xml:space="preserve">of </w:t>
      </w:r>
      <w:r w:rsidR="00B73AE8" w:rsidRPr="000A3708">
        <w:rPr>
          <w:rFonts w:asciiTheme="majorBidi" w:hAnsiTheme="majorBidi" w:cstheme="majorBidi"/>
        </w:rPr>
        <w:t xml:space="preserve">the </w:t>
      </w:r>
      <w:r w:rsidR="000510CD" w:rsidRPr="000A3708">
        <w:rPr>
          <w:rFonts w:asciiTheme="majorBidi" w:hAnsiTheme="majorBidi" w:cstheme="majorBidi"/>
        </w:rPr>
        <w:t xml:space="preserve">yearly variability </w:t>
      </w:r>
      <w:r w:rsidR="00B73AE8" w:rsidRPr="000A3708">
        <w:rPr>
          <w:rFonts w:asciiTheme="majorBidi" w:hAnsiTheme="majorBidi" w:cstheme="majorBidi"/>
        </w:rPr>
        <w:t>in mortality</w:t>
      </w:r>
      <w:r w:rsidRPr="000A3708">
        <w:rPr>
          <w:rFonts w:asciiTheme="majorBidi" w:hAnsiTheme="majorBidi" w:cstheme="majorBidi"/>
        </w:rPr>
        <w:t>,</w:t>
      </w:r>
      <w:r w:rsidR="00B73AE8" w:rsidRPr="000A3708">
        <w:rPr>
          <w:rFonts w:asciiTheme="majorBidi" w:hAnsiTheme="majorBidi" w:cstheme="majorBidi"/>
        </w:rPr>
        <w:t xml:space="preserve"> and a</w:t>
      </w:r>
      <w:r w:rsidR="00760782" w:rsidRPr="000A3708">
        <w:rPr>
          <w:rFonts w:asciiTheme="majorBidi" w:hAnsiTheme="majorBidi" w:cstheme="majorBidi"/>
        </w:rPr>
        <w:t xml:space="preserve">ir pollution-related </w:t>
      </w:r>
      <w:r w:rsidRPr="000A3708">
        <w:rPr>
          <w:rFonts w:asciiTheme="majorBidi" w:hAnsiTheme="majorBidi" w:cstheme="majorBidi"/>
        </w:rPr>
        <w:t xml:space="preserve">deaths </w:t>
      </w:r>
      <w:r w:rsidR="00760782" w:rsidRPr="000A3708">
        <w:rPr>
          <w:rFonts w:asciiTheme="majorBidi" w:hAnsiTheme="majorBidi" w:cstheme="majorBidi"/>
        </w:rPr>
        <w:t>have been estimated to be decreasing.</w:t>
      </w:r>
      <w:r w:rsidR="00BF43FC" w:rsidRPr="000A3708">
        <w:rPr>
          <w:rFonts w:asciiTheme="majorBidi" w:hAnsiTheme="majorBidi" w:cstheme="majorBidi"/>
        </w:rPr>
        <w:t xml:space="preserve"> </w:t>
      </w:r>
      <w:r w:rsidR="00716690" w:rsidRPr="000A3708">
        <w:rPr>
          <w:rFonts w:asciiTheme="majorBidi" w:hAnsiTheme="majorBidi" w:cstheme="majorBidi"/>
        </w:rPr>
        <w:t>I</w:t>
      </w:r>
      <w:r w:rsidR="003A51E4" w:rsidRPr="000A3708">
        <w:rPr>
          <w:rFonts w:asciiTheme="majorBidi" w:hAnsiTheme="majorBidi" w:cstheme="majorBidi"/>
        </w:rPr>
        <w:t>f PM</w:t>
      </w:r>
      <w:r w:rsidR="003A51E4" w:rsidRPr="000A3708">
        <w:rPr>
          <w:rFonts w:asciiTheme="majorBidi" w:hAnsiTheme="majorBidi" w:cstheme="majorBidi"/>
          <w:vertAlign w:val="subscript"/>
        </w:rPr>
        <w:t>2.5</w:t>
      </w:r>
      <w:r w:rsidR="003A51E4" w:rsidRPr="000A3708">
        <w:rPr>
          <w:rFonts w:asciiTheme="majorBidi" w:hAnsiTheme="majorBidi" w:cstheme="majorBidi"/>
        </w:rPr>
        <w:t xml:space="preserve"> concentrations h</w:t>
      </w:r>
      <w:r w:rsidR="00391622" w:rsidRPr="000A3708">
        <w:rPr>
          <w:rFonts w:asciiTheme="majorBidi" w:hAnsiTheme="majorBidi" w:cstheme="majorBidi"/>
        </w:rPr>
        <w:t>ad remained at 1999 levels</w:t>
      </w:r>
      <w:r w:rsidR="00716690" w:rsidRPr="000A3708">
        <w:rPr>
          <w:rFonts w:asciiTheme="majorBidi" w:hAnsiTheme="majorBidi" w:cstheme="majorBidi"/>
        </w:rPr>
        <w:t xml:space="preserve"> (“excluded”)</w:t>
      </w:r>
      <w:r w:rsidR="00391622" w:rsidRPr="000A3708">
        <w:rPr>
          <w:rFonts w:asciiTheme="majorBidi" w:hAnsiTheme="majorBidi" w:cstheme="majorBidi"/>
        </w:rPr>
        <w:t xml:space="preserve"> the</w:t>
      </w:r>
      <w:r w:rsidR="003A51E4" w:rsidRPr="000A3708">
        <w:rPr>
          <w:rFonts w:asciiTheme="majorBidi" w:hAnsiTheme="majorBidi" w:cstheme="majorBidi"/>
        </w:rPr>
        <w:t xml:space="preserve">n </w:t>
      </w:r>
      <w:r w:rsidR="00BE1ACE" w:rsidRPr="000A3708">
        <w:rPr>
          <w:rFonts w:asciiTheme="majorBidi" w:hAnsiTheme="majorBidi" w:cstheme="majorBidi"/>
        </w:rPr>
        <w:t xml:space="preserve">deaths </w:t>
      </w:r>
      <w:r w:rsidR="003A51E4" w:rsidRPr="000A3708">
        <w:rPr>
          <w:rFonts w:asciiTheme="majorBidi" w:hAnsiTheme="majorBidi" w:cstheme="majorBidi"/>
        </w:rPr>
        <w:t>would have only reduced by 21.</w:t>
      </w:r>
      <w:r w:rsidR="00456754" w:rsidRPr="000A3708">
        <w:rPr>
          <w:rFonts w:asciiTheme="majorBidi" w:hAnsiTheme="majorBidi" w:cstheme="majorBidi"/>
        </w:rPr>
        <w:t>0%</w:t>
      </w:r>
      <w:r w:rsidR="00424765" w:rsidRPr="000A3708">
        <w:rPr>
          <w:rFonts w:asciiTheme="majorBidi" w:hAnsiTheme="majorBidi" w:cstheme="majorBidi"/>
        </w:rPr>
        <w:t xml:space="preserve"> (SAT)</w:t>
      </w:r>
      <w:r w:rsidR="003A51E4" w:rsidRPr="000A3708">
        <w:rPr>
          <w:rFonts w:asciiTheme="majorBidi" w:hAnsiTheme="majorBidi" w:cstheme="majorBidi"/>
        </w:rPr>
        <w:t>.</w:t>
      </w:r>
      <w:r w:rsidR="00716690" w:rsidRPr="000A3708">
        <w:rPr>
          <w:rFonts w:asciiTheme="majorBidi" w:hAnsiTheme="majorBidi" w:cstheme="majorBidi"/>
        </w:rPr>
        <w:t xml:space="preserve"> If baseline mortality rates and population had remained at 1999 levels (“only”), deaths would </w:t>
      </w:r>
    </w:p>
    <w:p w14:paraId="768C0970" w14:textId="2B64A467" w:rsidR="00391622" w:rsidRPr="000A3708" w:rsidRDefault="00716690" w:rsidP="008E3332">
      <w:pPr>
        <w:spacing w:line="480" w:lineRule="auto"/>
        <w:ind w:firstLine="720"/>
        <w:outlineLvl w:val="0"/>
        <w:rPr>
          <w:rFonts w:asciiTheme="majorBidi" w:hAnsiTheme="majorBidi" w:cstheme="majorBidi"/>
        </w:rPr>
      </w:pPr>
      <w:r w:rsidRPr="000A3708">
        <w:rPr>
          <w:rFonts w:asciiTheme="majorBidi" w:hAnsiTheme="majorBidi" w:cstheme="majorBidi"/>
        </w:rPr>
        <w:lastRenderedPageBreak/>
        <w:t xml:space="preserve">have reduced by 46.2%. Changing concentration has a considerably greater effect on reductions than changing mortality rates and population. </w:t>
      </w:r>
      <w:r w:rsidR="009B7B09" w:rsidRPr="000A3708">
        <w:rPr>
          <w:rFonts w:asciiTheme="majorBidi" w:hAnsiTheme="majorBidi" w:cstheme="majorBidi"/>
        </w:rPr>
        <w:t>In 2011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w:t>
      </w:r>
      <w:r w:rsidR="000510CD" w:rsidRPr="000A3708">
        <w:rPr>
          <w:rFonts w:asciiTheme="majorBidi" w:hAnsiTheme="majorBidi" w:cstheme="majorBidi"/>
        </w:rPr>
        <w:t xml:space="preserve">since 1999 </w:t>
      </w:r>
      <w:r w:rsidR="009B7B09" w:rsidRPr="000A3708">
        <w:rPr>
          <w:rFonts w:asciiTheme="majorBidi" w:hAnsiTheme="majorBidi" w:cstheme="majorBidi"/>
        </w:rPr>
        <w:t>avoided 29,400 deaths</w:t>
      </w:r>
      <w:r w:rsidR="008E3332" w:rsidRPr="000A3708">
        <w:rPr>
          <w:rFonts w:asciiTheme="majorBidi" w:hAnsiTheme="majorBidi" w:cstheme="majorBidi"/>
        </w:rPr>
        <w:t xml:space="preserve"> (SAT)</w:t>
      </w:r>
      <w:r w:rsidR="009B7B09" w:rsidRPr="000A3708">
        <w:rPr>
          <w:rFonts w:asciiTheme="majorBidi" w:hAnsiTheme="majorBidi" w:cstheme="majorBidi"/>
        </w:rPr>
        <w:t>.</w:t>
      </w:r>
      <w:r w:rsidR="00456754" w:rsidRPr="000A3708">
        <w:rPr>
          <w:rFonts w:asciiTheme="majorBidi" w:hAnsiTheme="majorBidi" w:cstheme="majorBidi"/>
        </w:rPr>
        <w:t xml:space="preserve"> </w:t>
      </w:r>
      <w:r w:rsidR="008E3332" w:rsidRPr="000A3708">
        <w:rPr>
          <w:rFonts w:asciiTheme="majorBidi" w:hAnsiTheme="majorBidi" w:cstheme="majorBidi"/>
        </w:rPr>
        <w:t>I</w:t>
      </w:r>
      <w:r w:rsidR="00391622" w:rsidRPr="000A3708">
        <w:rPr>
          <w:rFonts w:asciiTheme="majorBidi" w:hAnsiTheme="majorBidi" w:cstheme="majorBidi"/>
        </w:rPr>
        <w:t>f the PM</w:t>
      </w:r>
      <w:r w:rsidR="00391622" w:rsidRPr="000A3708">
        <w:rPr>
          <w:rFonts w:asciiTheme="majorBidi" w:hAnsiTheme="majorBidi" w:cstheme="majorBidi"/>
          <w:vertAlign w:val="subscript"/>
        </w:rPr>
        <w:t>2.5</w:t>
      </w:r>
      <w:r w:rsidR="00391622" w:rsidRPr="000A3708">
        <w:rPr>
          <w:rFonts w:asciiTheme="majorBidi" w:hAnsiTheme="majorBidi" w:cstheme="majorBidi"/>
        </w:rPr>
        <w:t xml:space="preserve"> </w:t>
      </w:r>
      <w:r w:rsidR="007539BC" w:rsidRPr="000A3708">
        <w:rPr>
          <w:rFonts w:asciiTheme="majorBidi" w:hAnsiTheme="majorBidi" w:cstheme="majorBidi"/>
        </w:rPr>
        <w:t xml:space="preserve">concentrations </w:t>
      </w:r>
      <w:r w:rsidR="00391622" w:rsidRPr="000A3708">
        <w:rPr>
          <w:rFonts w:asciiTheme="majorBidi" w:hAnsiTheme="majorBidi" w:cstheme="majorBidi"/>
        </w:rPr>
        <w:t xml:space="preserve">had remained at 2009 </w:t>
      </w:r>
      <w:proofErr w:type="gramStart"/>
      <w:r w:rsidR="00391622" w:rsidRPr="000A3708">
        <w:rPr>
          <w:rFonts w:asciiTheme="majorBidi" w:hAnsiTheme="majorBidi" w:cstheme="majorBidi"/>
        </w:rPr>
        <w:t>levels</w:t>
      </w:r>
      <w:proofErr w:type="gramEnd"/>
      <w:r w:rsidR="00391622" w:rsidRPr="000A3708">
        <w:rPr>
          <w:rFonts w:asciiTheme="majorBidi" w:hAnsiTheme="majorBidi" w:cstheme="majorBidi"/>
        </w:rPr>
        <w:t xml:space="preserve"> then excess </w:t>
      </w:r>
      <w:r w:rsidR="00B45516" w:rsidRPr="000A3708">
        <w:rPr>
          <w:rFonts w:asciiTheme="majorBidi" w:hAnsiTheme="majorBidi" w:cstheme="majorBidi"/>
        </w:rPr>
        <w:t xml:space="preserve">deaths </w:t>
      </w:r>
      <w:r w:rsidR="00391622" w:rsidRPr="000A3708">
        <w:rPr>
          <w:rFonts w:asciiTheme="majorBidi" w:hAnsiTheme="majorBidi" w:cstheme="majorBidi"/>
        </w:rPr>
        <w:t>would have only reduced by 1.84%</w:t>
      </w:r>
      <w:r w:rsidR="008E3332" w:rsidRPr="000A3708">
        <w:rPr>
          <w:rFonts w:asciiTheme="majorBidi" w:hAnsiTheme="majorBidi" w:cstheme="majorBidi"/>
        </w:rPr>
        <w:t xml:space="preserve"> (NACR)</w:t>
      </w:r>
      <w:r w:rsidR="00391622" w:rsidRPr="000A3708">
        <w:rPr>
          <w:rFonts w:asciiTheme="majorBidi" w:hAnsiTheme="majorBidi" w:cstheme="majorBidi"/>
        </w:rPr>
        <w:t xml:space="preserve">. </w:t>
      </w:r>
      <w:r w:rsidR="009B7B09" w:rsidRPr="000A3708">
        <w:rPr>
          <w:rFonts w:asciiTheme="majorBidi" w:hAnsiTheme="majorBidi" w:cstheme="majorBidi"/>
        </w:rPr>
        <w:t>In 2015 alone, improvement in PM</w:t>
      </w:r>
      <w:r w:rsidR="009B7B09" w:rsidRPr="000A3708">
        <w:rPr>
          <w:rFonts w:asciiTheme="majorBidi" w:hAnsiTheme="majorBidi" w:cstheme="majorBidi"/>
          <w:vertAlign w:val="subscript"/>
        </w:rPr>
        <w:t>2.5</w:t>
      </w:r>
      <w:r w:rsidR="009B7B09" w:rsidRPr="000A3708">
        <w:rPr>
          <w:rFonts w:asciiTheme="majorBidi" w:hAnsiTheme="majorBidi" w:cstheme="majorBidi"/>
        </w:rPr>
        <w:t xml:space="preserve"> avoided 32000 extra deaths</w:t>
      </w:r>
      <w:r w:rsidR="008E3332" w:rsidRPr="000A3708">
        <w:rPr>
          <w:rFonts w:asciiTheme="majorBidi" w:hAnsiTheme="majorBidi" w:cstheme="majorBidi"/>
        </w:rPr>
        <w:t xml:space="preserve"> (NACR)</w:t>
      </w:r>
      <w:r w:rsidR="009B7B09" w:rsidRPr="000A3708">
        <w:rPr>
          <w:rFonts w:asciiTheme="majorBidi" w:hAnsiTheme="majorBidi" w:cstheme="majorBidi"/>
        </w:rPr>
        <w:t>.</w:t>
      </w:r>
      <w:r w:rsidR="00760782" w:rsidRPr="000A3708">
        <w:rPr>
          <w:rFonts w:asciiTheme="majorBidi" w:hAnsiTheme="majorBidi" w:cstheme="majorBidi"/>
        </w:rPr>
        <w:t xml:space="preserve"> The simulated NACR data had significantly </w:t>
      </w:r>
      <w:r w:rsidR="008E3332" w:rsidRPr="000A3708">
        <w:rPr>
          <w:rFonts w:asciiTheme="majorBidi" w:hAnsiTheme="majorBidi" w:cstheme="majorBidi"/>
        </w:rPr>
        <w:t xml:space="preserve">higher amounts of </w:t>
      </w:r>
      <w:r w:rsidR="00760782" w:rsidRPr="000A3708">
        <w:rPr>
          <w:rFonts w:asciiTheme="majorBidi" w:hAnsiTheme="majorBidi" w:cstheme="majorBidi"/>
        </w:rPr>
        <w:t>deaths when compared to the satellite data, attributable to higher base concentration values.</w:t>
      </w:r>
      <w:r w:rsidR="00B73AE8" w:rsidRPr="000A3708">
        <w:rPr>
          <w:rFonts w:asciiTheme="majorBidi" w:hAnsiTheme="majorBidi" w:cstheme="majorBidi"/>
        </w:rPr>
        <w:t xml:space="preserve"> </w:t>
      </w:r>
    </w:p>
    <w:p w14:paraId="6F6D7937" w14:textId="68EC5D76" w:rsidR="00FB2335" w:rsidRPr="000A3708" w:rsidRDefault="003D6944" w:rsidP="003D6944">
      <w:pPr>
        <w:spacing w:line="480" w:lineRule="auto"/>
        <w:ind w:firstLine="720"/>
        <w:rPr>
          <w:rFonts w:asciiTheme="majorBidi" w:hAnsiTheme="majorBidi" w:cstheme="majorBidi"/>
        </w:rPr>
      </w:pPr>
      <w:r w:rsidRPr="000A3708">
        <w:rPr>
          <w:rFonts w:asciiTheme="majorBidi" w:hAnsiTheme="majorBidi" w:cstheme="majorBidi"/>
        </w:rPr>
        <w:t>I</w:t>
      </w:r>
      <w:r w:rsidR="007539BC" w:rsidRPr="000A3708">
        <w:rPr>
          <w:rFonts w:asciiTheme="majorBidi" w:hAnsiTheme="majorBidi" w:cstheme="majorBidi"/>
        </w:rPr>
        <w:t>f the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concentrations had remained at the 2009 </w:t>
      </w:r>
      <w:proofErr w:type="gramStart"/>
      <w:r w:rsidR="007539BC" w:rsidRPr="000A3708">
        <w:rPr>
          <w:rFonts w:asciiTheme="majorBidi" w:hAnsiTheme="majorBidi" w:cstheme="majorBidi"/>
        </w:rPr>
        <w:t>levels</w:t>
      </w:r>
      <w:proofErr w:type="gramEnd"/>
      <w:r w:rsidR="007539BC" w:rsidRPr="000A3708">
        <w:rPr>
          <w:rFonts w:asciiTheme="majorBidi" w:hAnsiTheme="majorBidi" w:cstheme="majorBidi"/>
        </w:rPr>
        <w:t xml:space="preserve"> </w:t>
      </w:r>
      <w:r w:rsidR="000510CD" w:rsidRPr="000A3708">
        <w:rPr>
          <w:rFonts w:asciiTheme="majorBidi" w:hAnsiTheme="majorBidi" w:cstheme="majorBidi"/>
        </w:rPr>
        <w:t>then O</w:t>
      </w:r>
      <w:r w:rsidR="000510CD" w:rsidRPr="000A3708">
        <w:rPr>
          <w:rFonts w:asciiTheme="majorBidi" w:hAnsiTheme="majorBidi" w:cstheme="majorBidi"/>
          <w:vertAlign w:val="subscript"/>
        </w:rPr>
        <w:t>3</w:t>
      </w:r>
      <w:r w:rsidR="000510CD" w:rsidRPr="000A3708">
        <w:rPr>
          <w:rFonts w:asciiTheme="majorBidi" w:hAnsiTheme="majorBidi" w:cstheme="majorBidi"/>
        </w:rPr>
        <w:t xml:space="preserve">-related death </w:t>
      </w:r>
      <w:r w:rsidR="007539BC" w:rsidRPr="000A3708">
        <w:rPr>
          <w:rFonts w:asciiTheme="majorBidi" w:hAnsiTheme="majorBidi" w:cstheme="majorBidi"/>
        </w:rPr>
        <w:t>would have increased by 17.5%</w:t>
      </w:r>
      <w:r w:rsidR="00456754" w:rsidRPr="000A3708">
        <w:rPr>
          <w:rFonts w:asciiTheme="majorBidi" w:hAnsiTheme="majorBidi" w:cstheme="majorBidi"/>
        </w:rPr>
        <w:t xml:space="preserve">. </w:t>
      </w:r>
      <w:r w:rsidR="007539BC" w:rsidRPr="000A3708">
        <w:rPr>
          <w:rFonts w:asciiTheme="majorBidi" w:hAnsiTheme="majorBidi" w:cstheme="majorBidi"/>
        </w:rPr>
        <w:t>In this timespan (2009-2015) improvements in O</w:t>
      </w:r>
      <w:r w:rsidR="007539BC" w:rsidRPr="000A3708">
        <w:rPr>
          <w:rFonts w:asciiTheme="majorBidi" w:hAnsiTheme="majorBidi" w:cstheme="majorBidi"/>
          <w:vertAlign w:val="subscript"/>
        </w:rPr>
        <w:t>3</w:t>
      </w:r>
      <w:r w:rsidR="007539BC" w:rsidRPr="000A3708">
        <w:rPr>
          <w:rFonts w:asciiTheme="majorBidi" w:hAnsiTheme="majorBidi" w:cstheme="majorBidi"/>
        </w:rPr>
        <w:t xml:space="preserve"> reduced mortality considerably </w:t>
      </w:r>
      <w:r w:rsidR="00447311" w:rsidRPr="000A3708">
        <w:rPr>
          <w:rFonts w:asciiTheme="majorBidi" w:hAnsiTheme="majorBidi" w:cstheme="majorBidi"/>
        </w:rPr>
        <w:t>when compared against mortality if O</w:t>
      </w:r>
      <w:r w:rsidR="00447311" w:rsidRPr="000A3708">
        <w:rPr>
          <w:rFonts w:asciiTheme="majorBidi" w:hAnsiTheme="majorBidi" w:cstheme="majorBidi"/>
          <w:vertAlign w:val="subscript"/>
        </w:rPr>
        <w:t>3</w:t>
      </w:r>
      <w:r w:rsidR="00447311" w:rsidRPr="000A3708">
        <w:rPr>
          <w:rFonts w:asciiTheme="majorBidi" w:hAnsiTheme="majorBidi" w:cstheme="majorBidi"/>
        </w:rPr>
        <w:t xml:space="preserve"> had remained at the 2009 levels.</w:t>
      </w:r>
      <w:r w:rsidR="009B7B09" w:rsidRPr="000A3708">
        <w:rPr>
          <w:rFonts w:asciiTheme="majorBidi" w:hAnsiTheme="majorBidi" w:cstheme="majorBidi"/>
        </w:rPr>
        <w:t xml:space="preserve"> In 2015 alone, improvement in O</w:t>
      </w:r>
      <w:r w:rsidR="009B7B09" w:rsidRPr="000A3708">
        <w:rPr>
          <w:rFonts w:asciiTheme="majorBidi" w:hAnsiTheme="majorBidi" w:cstheme="majorBidi"/>
          <w:vertAlign w:val="subscript"/>
        </w:rPr>
        <w:t>3</w:t>
      </w:r>
      <w:r w:rsidR="009B7B09" w:rsidRPr="000A3708">
        <w:rPr>
          <w:rFonts w:asciiTheme="majorBidi" w:hAnsiTheme="majorBidi" w:cstheme="majorBidi"/>
        </w:rPr>
        <w:t xml:space="preserve"> avoided 2000 deaths.</w:t>
      </w:r>
      <w:r w:rsidR="002D5B32" w:rsidRPr="000A3708">
        <w:rPr>
          <w:rFonts w:asciiTheme="majorBidi" w:hAnsiTheme="majorBidi" w:cstheme="majorBidi"/>
        </w:rPr>
        <w:t xml:space="preserve"> </w:t>
      </w:r>
      <w:r w:rsidR="00751329" w:rsidRPr="000A3708">
        <w:rPr>
          <w:rFonts w:asciiTheme="majorBidi" w:hAnsiTheme="majorBidi" w:cstheme="majorBidi"/>
        </w:rPr>
        <w:t xml:space="preserve"> </w:t>
      </w:r>
    </w:p>
    <w:p w14:paraId="39726560" w14:textId="38D18FC6" w:rsidR="009B7B09" w:rsidRPr="000A3708" w:rsidRDefault="009B7B09" w:rsidP="00C86A66">
      <w:pPr>
        <w:spacing w:line="480" w:lineRule="auto"/>
        <w:ind w:firstLine="720"/>
        <w:rPr>
          <w:rFonts w:asciiTheme="majorBidi" w:hAnsiTheme="majorBidi" w:cstheme="majorBidi"/>
        </w:rPr>
      </w:pPr>
      <w:r w:rsidRPr="000A3708">
        <w:rPr>
          <w:rFonts w:asciiTheme="majorBidi" w:hAnsiTheme="majorBidi" w:cstheme="majorBidi"/>
        </w:rPr>
        <w:t xml:space="preserve">When </w:t>
      </w:r>
      <w:r w:rsidR="00B73AE8" w:rsidRPr="000A3708">
        <w:rPr>
          <w:rFonts w:asciiTheme="majorBidi" w:hAnsiTheme="majorBidi" w:cstheme="majorBidi"/>
        </w:rPr>
        <w:t xml:space="preserve">looking at </w:t>
      </w:r>
      <w:r w:rsidRPr="000A3708">
        <w:rPr>
          <w:rFonts w:asciiTheme="majorBidi" w:hAnsiTheme="majorBidi" w:cstheme="majorBidi"/>
        </w:rPr>
        <w:t>the trends for O</w:t>
      </w:r>
      <w:r w:rsidRPr="000A3708">
        <w:rPr>
          <w:rFonts w:asciiTheme="majorBidi" w:hAnsiTheme="majorBidi" w:cstheme="majorBidi"/>
          <w:vertAlign w:val="subscript"/>
        </w:rPr>
        <w:t>3</w:t>
      </w:r>
      <w:r w:rsidRPr="000A3708">
        <w:rPr>
          <w:rFonts w:asciiTheme="majorBidi" w:hAnsiTheme="majorBidi" w:cstheme="majorBidi"/>
        </w:rPr>
        <w:t xml:space="preserve"> consideration of the inherent variability in the data is necessary. Though a trend towards improved ozone concentration and deaths has been observed since 1998, O</w:t>
      </w:r>
      <w:r w:rsidRPr="000A3708">
        <w:rPr>
          <w:rFonts w:asciiTheme="majorBidi" w:hAnsiTheme="majorBidi" w:cstheme="majorBidi"/>
          <w:vertAlign w:val="subscript"/>
        </w:rPr>
        <w:t>3</w:t>
      </w:r>
      <w:r w:rsidRPr="000A3708">
        <w:rPr>
          <w:rFonts w:asciiTheme="majorBidi" w:hAnsiTheme="majorBidi" w:cstheme="majorBidi"/>
        </w:rPr>
        <w:t xml:space="preserve"> variability remains high with R</w:t>
      </w:r>
      <w:r w:rsidRPr="000A3708">
        <w:rPr>
          <w:rFonts w:asciiTheme="majorBidi" w:hAnsiTheme="majorBidi" w:cstheme="majorBidi"/>
          <w:vertAlign w:val="superscript"/>
        </w:rPr>
        <w:t>2</w:t>
      </w:r>
      <w:r w:rsidRPr="000A3708">
        <w:rPr>
          <w:rFonts w:asciiTheme="majorBidi" w:hAnsiTheme="majorBidi" w:cstheme="majorBidi"/>
          <w:vertAlign w:val="subscript"/>
        </w:rPr>
        <w:t xml:space="preserve"> </w:t>
      </w:r>
      <w:r w:rsidRPr="000A3708">
        <w:rPr>
          <w:rFonts w:asciiTheme="majorBidi" w:hAnsiTheme="majorBidi" w:cstheme="majorBidi"/>
        </w:rPr>
        <w:t>values of 0.14 and 0.43 for the EPA and NACR datasets.</w:t>
      </w:r>
    </w:p>
    <w:p w14:paraId="272179EE" w14:textId="6222FBE6" w:rsidR="00884EDE" w:rsidRPr="000A3708" w:rsidRDefault="00B4393E" w:rsidP="00B4393E">
      <w:pPr>
        <w:spacing w:line="480" w:lineRule="auto"/>
        <w:ind w:firstLine="720"/>
        <w:rPr>
          <w:rFonts w:asciiTheme="majorBidi" w:hAnsiTheme="majorBidi" w:cstheme="majorBidi"/>
        </w:rPr>
      </w:pPr>
      <w:r w:rsidRPr="000A3708">
        <w:rPr>
          <w:rFonts w:asciiTheme="majorBidi" w:hAnsiTheme="majorBidi" w:cstheme="majorBidi"/>
        </w:rPr>
        <w:t>The numbers of deaths differ when using different datasets</w:t>
      </w:r>
      <w:r w:rsidR="00884EDE" w:rsidRPr="000A3708">
        <w:rPr>
          <w:rFonts w:asciiTheme="majorBidi" w:hAnsiTheme="majorBidi" w:cstheme="majorBidi"/>
        </w:rPr>
        <w:t xml:space="preserve">. The trends from SAT, NACR and EPA match the sharper downward trend of </w:t>
      </w:r>
      <w:proofErr w:type="spellStart"/>
      <w:r w:rsidR="00884EDE" w:rsidRPr="000A3708">
        <w:rPr>
          <w:rFonts w:asciiTheme="majorBidi" w:hAnsiTheme="majorBidi" w:cstheme="majorBidi"/>
        </w:rPr>
        <w:t>Fann</w:t>
      </w:r>
      <w:proofErr w:type="spellEnd"/>
      <w:r w:rsidR="00884EDE" w:rsidRPr="000A3708">
        <w:rPr>
          <w:rFonts w:asciiTheme="majorBidi" w:hAnsiTheme="majorBidi" w:cstheme="majorBidi"/>
        </w:rPr>
        <w:t xml:space="preserve"> et al. </w:t>
      </w:r>
      <w:r w:rsidR="00AB10A5" w:rsidRPr="000A3708">
        <w:rPr>
          <w:rFonts w:asciiTheme="majorBidi" w:hAnsiTheme="majorBidi" w:cstheme="majorBidi"/>
        </w:rPr>
        <w:t>(</w:t>
      </w:r>
      <w:r w:rsidR="00884EDE" w:rsidRPr="000A3708">
        <w:rPr>
          <w:rFonts w:asciiTheme="majorBidi" w:hAnsiTheme="majorBidi" w:cstheme="majorBidi"/>
        </w:rPr>
        <w:t>2017</w:t>
      </w:r>
      <w:r w:rsidR="00AB10A5" w:rsidRPr="000A3708">
        <w:rPr>
          <w:rFonts w:asciiTheme="majorBidi" w:hAnsiTheme="majorBidi" w:cstheme="majorBidi"/>
        </w:rPr>
        <w:t>)</w:t>
      </w:r>
      <w:r w:rsidR="00884EDE" w:rsidRPr="000A3708">
        <w:rPr>
          <w:rFonts w:asciiTheme="majorBidi" w:hAnsiTheme="majorBidi" w:cstheme="majorBidi"/>
        </w:rPr>
        <w:t xml:space="preserve"> when compared to the more gradual trend of Cohen et al. </w:t>
      </w:r>
      <w:r w:rsidR="00AB10A5" w:rsidRPr="000A3708">
        <w:rPr>
          <w:rFonts w:asciiTheme="majorBidi" w:hAnsiTheme="majorBidi" w:cstheme="majorBidi"/>
        </w:rPr>
        <w:t xml:space="preserve">(2017).  </w:t>
      </w:r>
      <w:r w:rsidR="00884EDE" w:rsidRPr="000A3708">
        <w:rPr>
          <w:rFonts w:asciiTheme="majorBidi" w:hAnsiTheme="majorBidi" w:cstheme="majorBidi"/>
        </w:rPr>
        <w:t xml:space="preserve">Accounting for year-to-year </w:t>
      </w:r>
      <w:r w:rsidR="00B7062E" w:rsidRPr="000A3708">
        <w:rPr>
          <w:rFonts w:asciiTheme="majorBidi" w:hAnsiTheme="majorBidi" w:cstheme="majorBidi"/>
        </w:rPr>
        <w:t xml:space="preserve">county-level </w:t>
      </w:r>
      <w:r w:rsidR="00884EDE" w:rsidRPr="000A3708">
        <w:rPr>
          <w:rFonts w:asciiTheme="majorBidi" w:hAnsiTheme="majorBidi" w:cstheme="majorBidi"/>
        </w:rPr>
        <w:t>population and mortality rates, as done in SAT, NACR and EPA, allows for a greater characterization of variability in trends, however,</w:t>
      </w:r>
      <w:r w:rsidR="00D10D46" w:rsidRPr="000A3708">
        <w:rPr>
          <w:rFonts w:asciiTheme="majorBidi" w:hAnsiTheme="majorBidi" w:cstheme="majorBidi"/>
        </w:rPr>
        <w:t xml:space="preserve"> this</w:t>
      </w:r>
      <w:r w:rsidR="00884EDE" w:rsidRPr="000A3708">
        <w:rPr>
          <w:rFonts w:asciiTheme="majorBidi" w:hAnsiTheme="majorBidi" w:cstheme="majorBidi"/>
        </w:rPr>
        <w:t xml:space="preserve"> introduces some uncertainties</w:t>
      </w:r>
      <w:r w:rsidR="00B73AE8" w:rsidRPr="000A3708">
        <w:rPr>
          <w:rFonts w:asciiTheme="majorBidi" w:hAnsiTheme="majorBidi" w:cstheme="majorBidi"/>
        </w:rPr>
        <w:t xml:space="preserve"> since the CDC population data between census-years is estimated using an interpolation method.</w:t>
      </w:r>
      <w:r w:rsidR="00D10D46" w:rsidRPr="000A3708">
        <w:rPr>
          <w:rFonts w:asciiTheme="majorBidi" w:hAnsiTheme="majorBidi" w:cstheme="majorBidi"/>
        </w:rPr>
        <w:t xml:space="preserve"> For O</w:t>
      </w:r>
      <w:r w:rsidR="00D10D46" w:rsidRPr="000A3708">
        <w:rPr>
          <w:rFonts w:asciiTheme="majorBidi" w:hAnsiTheme="majorBidi" w:cstheme="majorBidi"/>
          <w:vertAlign w:val="subscript"/>
        </w:rPr>
        <w:t>3</w:t>
      </w:r>
      <w:r w:rsidR="00D10D46" w:rsidRPr="000A3708">
        <w:rPr>
          <w:rFonts w:asciiTheme="majorBidi" w:hAnsiTheme="majorBidi" w:cstheme="majorBidi"/>
        </w:rPr>
        <w:t xml:space="preserve"> EPA and NACR agreed well with the number of deaths found </w:t>
      </w:r>
      <w:r w:rsidR="00AB10A5" w:rsidRPr="000A3708">
        <w:rPr>
          <w:rFonts w:asciiTheme="majorBidi" w:hAnsiTheme="majorBidi" w:cstheme="majorBidi"/>
        </w:rPr>
        <w:t xml:space="preserve">by </w:t>
      </w:r>
      <w:r w:rsidR="00D10D46" w:rsidRPr="000A3708">
        <w:rPr>
          <w:rFonts w:asciiTheme="majorBidi" w:hAnsiTheme="majorBidi" w:cstheme="majorBidi"/>
        </w:rPr>
        <w:t>Cohen et al.</w:t>
      </w:r>
      <w:r w:rsidR="00D969D8" w:rsidRPr="000A3708">
        <w:rPr>
          <w:rFonts w:asciiTheme="majorBidi" w:hAnsiTheme="majorBidi" w:cstheme="majorBidi"/>
        </w:rPr>
        <w:t xml:space="preserve"> (2017)</w:t>
      </w:r>
      <w:r w:rsidR="00D10D46" w:rsidRPr="000A3708">
        <w:rPr>
          <w:rFonts w:asciiTheme="majorBidi" w:hAnsiTheme="majorBidi" w:cstheme="majorBidi"/>
        </w:rPr>
        <w:t xml:space="preserve">, however EPA estimated fewer deaths than the results of </w:t>
      </w:r>
      <w:proofErr w:type="spellStart"/>
      <w:r w:rsidR="00D10D46" w:rsidRPr="000A3708">
        <w:rPr>
          <w:rFonts w:asciiTheme="majorBidi" w:hAnsiTheme="majorBidi" w:cstheme="majorBidi"/>
        </w:rPr>
        <w:t>Punger</w:t>
      </w:r>
      <w:proofErr w:type="spellEnd"/>
      <w:r w:rsidR="00D10D46" w:rsidRPr="000A3708">
        <w:rPr>
          <w:rFonts w:asciiTheme="majorBidi" w:hAnsiTheme="majorBidi" w:cstheme="majorBidi"/>
        </w:rPr>
        <w:t xml:space="preserve"> and West </w:t>
      </w:r>
      <w:r w:rsidR="00AB10A5" w:rsidRPr="000A3708">
        <w:rPr>
          <w:rFonts w:asciiTheme="majorBidi" w:hAnsiTheme="majorBidi" w:cstheme="majorBidi"/>
        </w:rPr>
        <w:t>(</w:t>
      </w:r>
      <w:r w:rsidR="00D10D46" w:rsidRPr="000A3708">
        <w:rPr>
          <w:rFonts w:asciiTheme="majorBidi" w:hAnsiTheme="majorBidi" w:cstheme="majorBidi"/>
        </w:rPr>
        <w:t>2013</w:t>
      </w:r>
      <w:r w:rsidR="00AB10A5" w:rsidRPr="000A3708">
        <w:rPr>
          <w:rFonts w:asciiTheme="majorBidi" w:hAnsiTheme="majorBidi" w:cstheme="majorBidi"/>
        </w:rPr>
        <w:t>)</w:t>
      </w:r>
      <w:r w:rsidR="00D10D46" w:rsidRPr="000A3708">
        <w:rPr>
          <w:rFonts w:asciiTheme="majorBidi" w:hAnsiTheme="majorBidi" w:cstheme="majorBidi"/>
        </w:rPr>
        <w:t xml:space="preserve"> and </w:t>
      </w:r>
      <w:proofErr w:type="spellStart"/>
      <w:r w:rsidR="00D10D46" w:rsidRPr="000A3708">
        <w:rPr>
          <w:rFonts w:asciiTheme="majorBidi" w:hAnsiTheme="majorBidi" w:cstheme="majorBidi"/>
        </w:rPr>
        <w:t>Fann</w:t>
      </w:r>
      <w:proofErr w:type="spellEnd"/>
      <w:r w:rsidR="00D10D46" w:rsidRPr="000A3708">
        <w:rPr>
          <w:rFonts w:asciiTheme="majorBidi" w:hAnsiTheme="majorBidi" w:cstheme="majorBidi"/>
        </w:rPr>
        <w:t xml:space="preserve"> et al. </w:t>
      </w:r>
      <w:r w:rsidR="00AB10A5" w:rsidRPr="000A3708">
        <w:rPr>
          <w:rFonts w:asciiTheme="majorBidi" w:hAnsiTheme="majorBidi" w:cstheme="majorBidi"/>
        </w:rPr>
        <w:t>(</w:t>
      </w:r>
      <w:r w:rsidR="00D10D46" w:rsidRPr="000A3708">
        <w:rPr>
          <w:rFonts w:asciiTheme="majorBidi" w:hAnsiTheme="majorBidi" w:cstheme="majorBidi"/>
        </w:rPr>
        <w:t>2012</w:t>
      </w:r>
      <w:r w:rsidR="00AB10A5" w:rsidRPr="000A3708">
        <w:rPr>
          <w:rFonts w:asciiTheme="majorBidi" w:hAnsiTheme="majorBidi" w:cstheme="majorBidi"/>
        </w:rPr>
        <w:t>)</w:t>
      </w:r>
      <w:r w:rsidR="00D10D46" w:rsidRPr="000A3708">
        <w:rPr>
          <w:rFonts w:asciiTheme="majorBidi" w:hAnsiTheme="majorBidi" w:cstheme="majorBidi"/>
        </w:rPr>
        <w:t xml:space="preserve"> for the year 2005. </w:t>
      </w:r>
      <w:r w:rsidR="008C3CA7" w:rsidRPr="000A3708">
        <w:rPr>
          <w:rFonts w:asciiTheme="majorBidi" w:hAnsiTheme="majorBidi" w:cstheme="majorBidi"/>
        </w:rPr>
        <w:t xml:space="preserve">In </w:t>
      </w:r>
      <w:r w:rsidR="008C3CA7" w:rsidRPr="000A3708">
        <w:rPr>
          <w:rFonts w:asciiTheme="majorBidi" w:hAnsiTheme="majorBidi" w:cstheme="majorBidi"/>
        </w:rPr>
        <w:lastRenderedPageBreak/>
        <w:t>trend, both EPA and NACR estimate a decrease in O</w:t>
      </w:r>
      <w:r w:rsidR="008C3CA7" w:rsidRPr="000A3708">
        <w:rPr>
          <w:rFonts w:asciiTheme="majorBidi" w:hAnsiTheme="majorBidi" w:cstheme="majorBidi"/>
          <w:vertAlign w:val="subscript"/>
        </w:rPr>
        <w:t>3</w:t>
      </w:r>
      <w:r w:rsidR="008C3CA7" w:rsidRPr="000A3708">
        <w:rPr>
          <w:rFonts w:asciiTheme="majorBidi" w:hAnsiTheme="majorBidi" w:cstheme="majorBidi"/>
        </w:rPr>
        <w:t xml:space="preserve">-related deaths in the period following 1998, while Cohen et al. </w:t>
      </w:r>
      <w:r w:rsidR="00AB10A5" w:rsidRPr="000A3708">
        <w:rPr>
          <w:rFonts w:asciiTheme="majorBidi" w:hAnsiTheme="majorBidi" w:cstheme="majorBidi"/>
        </w:rPr>
        <w:t xml:space="preserve">(2017) </w:t>
      </w:r>
      <w:r w:rsidR="008C3CA7" w:rsidRPr="000A3708">
        <w:rPr>
          <w:rFonts w:asciiTheme="majorBidi" w:hAnsiTheme="majorBidi" w:cstheme="majorBidi"/>
        </w:rPr>
        <w:t>still estimate an increase in this period.</w:t>
      </w:r>
    </w:p>
    <w:p w14:paraId="7EAAC39D" w14:textId="73269093" w:rsidR="00456754" w:rsidRPr="000A3708" w:rsidRDefault="00456754" w:rsidP="005D5C25">
      <w:pPr>
        <w:spacing w:line="480" w:lineRule="auto"/>
        <w:ind w:firstLine="720"/>
        <w:rPr>
          <w:rFonts w:asciiTheme="majorBidi" w:hAnsiTheme="majorBidi" w:cstheme="majorBidi"/>
        </w:rPr>
      </w:pPr>
      <w:r w:rsidRPr="000A3708">
        <w:rPr>
          <w:rFonts w:asciiTheme="majorBidi" w:hAnsiTheme="majorBidi" w:cstheme="majorBidi"/>
        </w:rPr>
        <w:t>In interpreting the findings of this study, a few uncertainties from the</w:t>
      </w:r>
      <w:r w:rsidR="00EC425C" w:rsidRPr="000A3708">
        <w:rPr>
          <w:rFonts w:asciiTheme="majorBidi" w:hAnsiTheme="majorBidi" w:cstheme="majorBidi"/>
        </w:rPr>
        <w:t xml:space="preserve"> data sources and from our</w:t>
      </w:r>
      <w:r w:rsidRPr="000A3708">
        <w:rPr>
          <w:rFonts w:asciiTheme="majorBidi" w:hAnsiTheme="majorBidi" w:cstheme="majorBidi"/>
        </w:rPr>
        <w:t xml:space="preserve"> methodology need to be considered. </w:t>
      </w:r>
      <w:r w:rsidR="003E5DC2" w:rsidRPr="000A3708">
        <w:rPr>
          <w:rFonts w:asciiTheme="majorBidi" w:hAnsiTheme="majorBidi" w:cstheme="majorBidi"/>
        </w:rPr>
        <w:t>To</w:t>
      </w:r>
      <w:r w:rsidR="00867976" w:rsidRPr="000A3708">
        <w:rPr>
          <w:rFonts w:asciiTheme="majorBidi" w:hAnsiTheme="majorBidi" w:cstheme="majorBidi"/>
        </w:rPr>
        <w:t xml:space="preserve"> generate gridded geospatial datasets</w:t>
      </w:r>
      <w:r w:rsidR="00B7062E" w:rsidRPr="000A3708">
        <w:rPr>
          <w:rFonts w:asciiTheme="majorBidi" w:hAnsiTheme="majorBidi" w:cstheme="majorBidi"/>
        </w:rPr>
        <w:t>,</w:t>
      </w:r>
      <w:r w:rsidR="00867976" w:rsidRPr="000A3708">
        <w:rPr>
          <w:rFonts w:asciiTheme="majorBidi" w:hAnsiTheme="majorBidi" w:cstheme="majorBidi"/>
        </w:rPr>
        <w:t xml:space="preserve"> both the SAT and NACR studies used chemical transport models which, though informed by monitoring data, are subject to uncertainties. We did not account for these uncertainties in our error estimation</w:t>
      </w:r>
      <w:r w:rsidR="00610BDA" w:rsidRPr="000A3708">
        <w:rPr>
          <w:rFonts w:asciiTheme="majorBidi" w:hAnsiTheme="majorBidi" w:cstheme="majorBidi"/>
        </w:rPr>
        <w:t>s</w:t>
      </w:r>
      <w:r w:rsidR="005E646F" w:rsidRPr="000A3708">
        <w:rPr>
          <w:rFonts w:asciiTheme="majorBidi" w:hAnsiTheme="majorBidi" w:cstheme="majorBidi"/>
        </w:rPr>
        <w:t>. In using the risk function</w:t>
      </w:r>
      <w:r w:rsidR="000510CD" w:rsidRPr="000A3708">
        <w:rPr>
          <w:rFonts w:asciiTheme="majorBidi" w:hAnsiTheme="majorBidi" w:cstheme="majorBidi"/>
        </w:rPr>
        <w:t>,</w:t>
      </w:r>
      <w:r w:rsidR="005E646F" w:rsidRPr="000A3708">
        <w:rPr>
          <w:rFonts w:asciiTheme="majorBidi" w:hAnsiTheme="majorBidi" w:cstheme="majorBidi"/>
        </w:rPr>
        <w:t xml:space="preserve"> only deaths in adults aged 25 and older are considered</w:t>
      </w:r>
      <w:r w:rsidR="00C329E6" w:rsidRPr="000A3708">
        <w:rPr>
          <w:rFonts w:asciiTheme="majorBidi" w:hAnsiTheme="majorBidi" w:cstheme="majorBidi"/>
        </w:rPr>
        <w:t xml:space="preserve">, ignoring deaths in younger populations. </w:t>
      </w:r>
      <w:proofErr w:type="spellStart"/>
      <w:r w:rsidR="005D5C25" w:rsidRPr="000A3708">
        <w:rPr>
          <w:rFonts w:asciiTheme="majorBidi" w:hAnsiTheme="majorBidi" w:cstheme="majorBidi"/>
        </w:rPr>
        <w:t>Regridding</w:t>
      </w:r>
      <w:proofErr w:type="spellEnd"/>
      <w:r w:rsidR="00867976" w:rsidRPr="000A3708">
        <w:rPr>
          <w:rFonts w:asciiTheme="majorBidi" w:hAnsiTheme="majorBidi" w:cstheme="majorBidi"/>
        </w:rPr>
        <w:t xml:space="preserve"> both the SAT dataset and </w:t>
      </w:r>
      <w:proofErr w:type="spellStart"/>
      <w:r w:rsidR="00867976" w:rsidRPr="000A3708">
        <w:rPr>
          <w:rFonts w:asciiTheme="majorBidi" w:hAnsiTheme="majorBidi" w:cstheme="majorBidi"/>
        </w:rPr>
        <w:t>LandScan</w:t>
      </w:r>
      <w:proofErr w:type="spellEnd"/>
      <w:r w:rsidR="00867976" w:rsidRPr="000A3708">
        <w:rPr>
          <w:rFonts w:asciiTheme="majorBidi" w:hAnsiTheme="majorBidi" w:cstheme="majorBidi"/>
        </w:rPr>
        <w:t xml:space="preserve"> population data introduces some error into our estimations</w:t>
      </w:r>
      <w:r w:rsidR="00C329E6" w:rsidRPr="000A3708">
        <w:rPr>
          <w:rFonts w:asciiTheme="majorBidi" w:hAnsiTheme="majorBidi" w:cstheme="majorBidi"/>
        </w:rPr>
        <w:t xml:space="preserve"> since grid cells on the border of two counties would only be assigned the mortality rate of a single county.</w:t>
      </w:r>
      <w:r w:rsidR="00232403" w:rsidRPr="000A3708">
        <w:rPr>
          <w:rFonts w:asciiTheme="majorBidi" w:hAnsiTheme="majorBidi" w:cstheme="majorBidi"/>
        </w:rPr>
        <w:t xml:space="preserve"> </w:t>
      </w:r>
    </w:p>
    <w:p w14:paraId="3A67FB5C" w14:textId="5CA7A392" w:rsidR="00447311" w:rsidRPr="000A3708" w:rsidRDefault="009B7B09" w:rsidP="005D5C25">
      <w:pPr>
        <w:spacing w:line="480" w:lineRule="auto"/>
        <w:ind w:firstLine="720"/>
        <w:rPr>
          <w:rFonts w:asciiTheme="majorBidi" w:hAnsiTheme="majorBidi" w:cstheme="majorBidi"/>
        </w:rPr>
      </w:pPr>
      <w:r w:rsidRPr="000A3708">
        <w:rPr>
          <w:rFonts w:asciiTheme="majorBidi" w:hAnsiTheme="majorBidi" w:cstheme="majorBidi"/>
        </w:rPr>
        <w:t>Despite improvements in air quality, there remain significant mortality burdens attributed to both PM</w:t>
      </w:r>
      <w:r w:rsidRPr="000A3708">
        <w:rPr>
          <w:rFonts w:asciiTheme="majorBidi" w:hAnsiTheme="majorBidi" w:cstheme="majorBidi"/>
          <w:vertAlign w:val="subscript"/>
        </w:rPr>
        <w:t>2.5</w:t>
      </w:r>
      <w:r w:rsidRPr="000A3708">
        <w:rPr>
          <w:rFonts w:asciiTheme="majorBidi" w:hAnsiTheme="majorBidi" w:cstheme="majorBidi"/>
        </w:rPr>
        <w:t xml:space="preserve"> and O</w:t>
      </w:r>
      <w:r w:rsidRPr="000A3708">
        <w:rPr>
          <w:rFonts w:asciiTheme="majorBidi" w:hAnsiTheme="majorBidi" w:cstheme="majorBidi"/>
          <w:vertAlign w:val="subscript"/>
        </w:rPr>
        <w:t>3</w:t>
      </w:r>
      <w:r w:rsidRPr="000A3708">
        <w:rPr>
          <w:rFonts w:asciiTheme="majorBidi" w:hAnsiTheme="majorBidi" w:cstheme="majorBidi"/>
        </w:rPr>
        <w:t>. For the most recent years, deaths due to PM</w:t>
      </w:r>
      <w:r w:rsidRPr="000A3708">
        <w:rPr>
          <w:rFonts w:asciiTheme="majorBidi" w:hAnsiTheme="majorBidi" w:cstheme="majorBidi"/>
          <w:vertAlign w:val="subscript"/>
        </w:rPr>
        <w:t>2.5</w:t>
      </w:r>
      <w:r w:rsidRPr="000A3708">
        <w:rPr>
          <w:rFonts w:asciiTheme="majorBidi" w:hAnsiTheme="majorBidi" w:cstheme="majorBidi"/>
        </w:rPr>
        <w:t xml:space="preserve"> </w:t>
      </w:r>
      <w:r w:rsidR="00B7062E" w:rsidRPr="000A3708">
        <w:rPr>
          <w:rFonts w:asciiTheme="majorBidi" w:hAnsiTheme="majorBidi" w:cstheme="majorBidi"/>
        </w:rPr>
        <w:t xml:space="preserve">were estimated as </w:t>
      </w:r>
      <w:r w:rsidRPr="000A3708">
        <w:rPr>
          <w:rFonts w:asciiTheme="majorBidi" w:hAnsiTheme="majorBidi" w:cstheme="majorBidi"/>
        </w:rPr>
        <w:t>32,100 (2011) and 37,300 (2015) for SAT and NACR respectively</w:t>
      </w:r>
      <w:r w:rsidR="00B7062E" w:rsidRPr="000A3708">
        <w:rPr>
          <w:rFonts w:asciiTheme="majorBidi" w:hAnsiTheme="majorBidi" w:cstheme="majorBidi"/>
        </w:rPr>
        <w:t xml:space="preserve">, and </w:t>
      </w:r>
      <w:r w:rsidRPr="000A3708">
        <w:rPr>
          <w:rFonts w:asciiTheme="majorBidi" w:hAnsiTheme="majorBidi" w:cstheme="majorBidi"/>
        </w:rPr>
        <w:t>deaths due to O</w:t>
      </w:r>
      <w:r w:rsidRPr="000A3708">
        <w:rPr>
          <w:rFonts w:asciiTheme="majorBidi" w:hAnsiTheme="majorBidi" w:cstheme="majorBidi"/>
          <w:vertAlign w:val="subscript"/>
        </w:rPr>
        <w:t>3</w:t>
      </w:r>
      <w:r w:rsidRPr="000A3708">
        <w:rPr>
          <w:rFonts w:asciiTheme="majorBidi" w:hAnsiTheme="majorBidi" w:cstheme="majorBidi"/>
        </w:rPr>
        <w:t xml:space="preserve"> </w:t>
      </w:r>
      <w:r w:rsidR="00B7062E" w:rsidRPr="000A3708">
        <w:rPr>
          <w:rFonts w:asciiTheme="majorBidi" w:hAnsiTheme="majorBidi" w:cstheme="majorBidi"/>
        </w:rPr>
        <w:t xml:space="preserve">were </w:t>
      </w:r>
      <w:r w:rsidRPr="000A3708">
        <w:rPr>
          <w:rFonts w:asciiTheme="majorBidi" w:hAnsiTheme="majorBidi" w:cstheme="majorBidi"/>
        </w:rPr>
        <w:t xml:space="preserve">9,703 (2015) for NACR. </w:t>
      </w:r>
      <w:r w:rsidR="00447311" w:rsidRPr="000A3708">
        <w:rPr>
          <w:rFonts w:asciiTheme="majorBidi" w:hAnsiTheme="majorBidi" w:cstheme="majorBidi"/>
        </w:rPr>
        <w:t>These results imply that improvements in air quality in the US over the last two decades have had major positive effects on public health and with a continued effort to reduce air pollution greater reductions in excess mortality can be achieved.</w:t>
      </w:r>
    </w:p>
    <w:p w14:paraId="57DEE4FB" w14:textId="77777777" w:rsidR="00F74462" w:rsidRDefault="00F74462" w:rsidP="001913F8">
      <w:pPr>
        <w:spacing w:line="480" w:lineRule="auto"/>
        <w:rPr>
          <w:rFonts w:asciiTheme="majorBidi" w:hAnsiTheme="majorBidi" w:cstheme="majorBidi"/>
        </w:rPr>
        <w:sectPr w:rsidR="00F74462" w:rsidSect="00B36E76">
          <w:pgSz w:w="12240" w:h="15840"/>
          <w:pgMar w:top="1440" w:right="1440" w:bottom="1440" w:left="1440" w:header="720" w:footer="720" w:gutter="0"/>
          <w:cols w:space="720"/>
          <w:docGrid w:linePitch="360"/>
        </w:sectPr>
      </w:pPr>
    </w:p>
    <w:p w14:paraId="1BE37763" w14:textId="1D0362B4" w:rsidR="001913F8"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APPENDIX</w:t>
      </w:r>
    </w:p>
    <w:p w14:paraId="6310AA8A" w14:textId="44D7D273" w:rsidR="00094CA3" w:rsidRPr="000A3708" w:rsidRDefault="00094CA3" w:rsidP="00055227">
      <w:pPr>
        <w:spacing w:line="480" w:lineRule="auto"/>
        <w:jc w:val="center"/>
        <w:rPr>
          <w:rFonts w:asciiTheme="majorBidi" w:hAnsiTheme="majorBidi" w:cstheme="majorBidi"/>
        </w:rPr>
      </w:pPr>
      <w:r w:rsidRPr="000A3708">
        <w:rPr>
          <w:rFonts w:asciiTheme="majorBidi" w:hAnsiTheme="majorBidi" w:cstheme="majorBidi"/>
          <w:b/>
          <w:bCs/>
        </w:rPr>
        <w:t xml:space="preserve">Table 5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SAT</w:t>
      </w:r>
      <w:r w:rsidR="00055227" w:rsidRPr="000A3708">
        <w:rPr>
          <w:rFonts w:asciiTheme="majorBidi" w:hAnsiTheme="majorBidi" w:cstheme="majorBidi"/>
        </w:rPr>
        <w:t xml:space="preserve">, </w:t>
      </w:r>
      <w:r w:rsidR="001804EA" w:rsidRPr="000A3708">
        <w:rPr>
          <w:rFonts w:asciiTheme="majorBidi" w:hAnsiTheme="majorBidi" w:cstheme="majorBidi"/>
        </w:rPr>
        <w:t>numbers are rounded to the nearest 10.</w:t>
      </w: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38EB8BE2" w14:textId="3A37F59B" w:rsidTr="00F74462">
        <w:trPr>
          <w:jc w:val="center"/>
        </w:trPr>
        <w:tc>
          <w:tcPr>
            <w:tcW w:w="1787" w:type="dxa"/>
          </w:tcPr>
          <w:p w14:paraId="116B5C1C"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State</w:t>
            </w:r>
          </w:p>
        </w:tc>
        <w:tc>
          <w:tcPr>
            <w:tcW w:w="737" w:type="dxa"/>
          </w:tcPr>
          <w:p w14:paraId="5EB947D5" w14:textId="77777777" w:rsidR="003A0A5F" w:rsidRPr="000A3708" w:rsidRDefault="003A0A5F"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05058FEC" w14:textId="1BAA9435" w:rsidR="003A0A5F" w:rsidRPr="000A3708" w:rsidRDefault="003A0A5F" w:rsidP="00094CA3">
            <w:pPr>
              <w:rPr>
                <w:rFonts w:asciiTheme="majorBidi" w:hAnsiTheme="majorBidi" w:cstheme="majorBidi"/>
                <w:b/>
                <w:bCs/>
              </w:rPr>
            </w:pPr>
            <w:r w:rsidRPr="000A3708">
              <w:rPr>
                <w:rFonts w:asciiTheme="majorBidi" w:hAnsiTheme="majorBidi" w:cstheme="majorBidi"/>
                <w:b/>
                <w:bCs/>
              </w:rPr>
              <w:t>1999</w:t>
            </w:r>
          </w:p>
        </w:tc>
        <w:tc>
          <w:tcPr>
            <w:tcW w:w="696" w:type="dxa"/>
          </w:tcPr>
          <w:p w14:paraId="416F0688" w14:textId="15A00634" w:rsidR="003A0A5F" w:rsidRPr="000A3708" w:rsidRDefault="003A0A5F" w:rsidP="00094CA3">
            <w:pPr>
              <w:rPr>
                <w:rFonts w:asciiTheme="majorBidi" w:hAnsiTheme="majorBidi" w:cstheme="majorBidi"/>
                <w:b/>
                <w:bCs/>
              </w:rPr>
            </w:pPr>
            <w:r w:rsidRPr="000A3708">
              <w:rPr>
                <w:rFonts w:asciiTheme="majorBidi" w:hAnsiTheme="majorBidi" w:cstheme="majorBidi"/>
                <w:b/>
                <w:bCs/>
              </w:rPr>
              <w:t>2011</w:t>
            </w:r>
          </w:p>
        </w:tc>
        <w:tc>
          <w:tcPr>
            <w:tcW w:w="1326" w:type="dxa"/>
          </w:tcPr>
          <w:p w14:paraId="5B5A7947" w14:textId="77777777" w:rsidR="003A0A5F" w:rsidRPr="000A3708" w:rsidRDefault="003A0A5F" w:rsidP="00094CA3">
            <w:pPr>
              <w:rPr>
                <w:rFonts w:asciiTheme="majorBidi" w:hAnsiTheme="majorBidi" w:cstheme="majorBidi"/>
                <w:b/>
                <w:bCs/>
              </w:rPr>
            </w:pPr>
            <w:r w:rsidRPr="000A3708">
              <w:rPr>
                <w:rFonts w:asciiTheme="majorBidi" w:hAnsiTheme="majorBidi" w:cstheme="majorBidi"/>
                <w:b/>
                <w:bCs/>
              </w:rPr>
              <w:t>Change</w:t>
            </w:r>
          </w:p>
        </w:tc>
        <w:tc>
          <w:tcPr>
            <w:tcW w:w="1155" w:type="dxa"/>
          </w:tcPr>
          <w:p w14:paraId="0FD60557" w14:textId="7D00E598" w:rsidR="003A0A5F" w:rsidRPr="000A3708" w:rsidRDefault="003A0A5F" w:rsidP="00094CA3">
            <w:pPr>
              <w:rPr>
                <w:rFonts w:asciiTheme="majorBidi" w:hAnsiTheme="majorBidi" w:cstheme="majorBidi"/>
                <w:b/>
                <w:bCs/>
              </w:rPr>
            </w:pPr>
            <w:r w:rsidRPr="000A3708">
              <w:rPr>
                <w:rFonts w:asciiTheme="majorBidi" w:hAnsiTheme="majorBidi" w:cstheme="majorBidi"/>
                <w:b/>
                <w:bCs/>
              </w:rPr>
              <w:t>% Change</w:t>
            </w:r>
          </w:p>
        </w:tc>
      </w:tr>
      <w:tr w:rsidR="00C62C5C" w:rsidRPr="000A3708" w14:paraId="346FCE1E" w14:textId="20979FC4" w:rsidTr="00F74462">
        <w:trPr>
          <w:jc w:val="center"/>
        </w:trPr>
        <w:tc>
          <w:tcPr>
            <w:tcW w:w="1787" w:type="dxa"/>
          </w:tcPr>
          <w:p w14:paraId="3F6236F1" w14:textId="77777777" w:rsidR="000E0C4A" w:rsidRPr="000A3708" w:rsidRDefault="000E0C4A" w:rsidP="00094CA3">
            <w:pPr>
              <w:rPr>
                <w:rFonts w:asciiTheme="majorBidi" w:hAnsiTheme="majorBidi" w:cstheme="majorBidi"/>
              </w:rPr>
            </w:pPr>
            <w:r w:rsidRPr="000A3708">
              <w:rPr>
                <w:rFonts w:asciiTheme="majorBidi" w:hAnsiTheme="majorBidi" w:cstheme="majorBidi"/>
              </w:rPr>
              <w:t>Alabama</w:t>
            </w:r>
          </w:p>
        </w:tc>
        <w:tc>
          <w:tcPr>
            <w:tcW w:w="737" w:type="dxa"/>
          </w:tcPr>
          <w:p w14:paraId="35E28D3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4F509D19" w14:textId="4BCDDDC0" w:rsidR="000E0C4A" w:rsidRPr="000A3708" w:rsidRDefault="000E0C4A" w:rsidP="00094CA3">
            <w:pPr>
              <w:rPr>
                <w:rFonts w:asciiTheme="majorBidi" w:hAnsiTheme="majorBidi" w:cstheme="majorBidi"/>
              </w:rPr>
            </w:pPr>
            <w:r w:rsidRPr="000A3708">
              <w:rPr>
                <w:rFonts w:asciiTheme="majorBidi" w:hAnsiTheme="majorBidi" w:cstheme="majorBidi"/>
              </w:rPr>
              <w:t>2110</w:t>
            </w:r>
          </w:p>
        </w:tc>
        <w:tc>
          <w:tcPr>
            <w:tcW w:w="696" w:type="dxa"/>
          </w:tcPr>
          <w:p w14:paraId="62A7964E" w14:textId="3BFC6703" w:rsidR="000E0C4A" w:rsidRPr="000A3708" w:rsidRDefault="000E0C4A" w:rsidP="00094CA3">
            <w:pPr>
              <w:rPr>
                <w:rFonts w:asciiTheme="majorBidi" w:hAnsiTheme="majorBidi" w:cstheme="majorBidi"/>
              </w:rPr>
            </w:pPr>
            <w:r w:rsidRPr="000A3708">
              <w:rPr>
                <w:rFonts w:asciiTheme="majorBidi" w:hAnsiTheme="majorBidi" w:cstheme="majorBidi"/>
              </w:rPr>
              <w:t>1080</w:t>
            </w:r>
          </w:p>
        </w:tc>
        <w:tc>
          <w:tcPr>
            <w:tcW w:w="1326" w:type="dxa"/>
          </w:tcPr>
          <w:p w14:paraId="523E2073" w14:textId="7F02D762" w:rsidR="000E0C4A" w:rsidRPr="000A3708" w:rsidRDefault="000E0C4A" w:rsidP="00094CA3">
            <w:pPr>
              <w:rPr>
                <w:rFonts w:asciiTheme="majorBidi" w:hAnsiTheme="majorBidi" w:cstheme="majorBidi"/>
              </w:rPr>
            </w:pPr>
            <w:r w:rsidRPr="000A3708">
              <w:rPr>
                <w:rFonts w:asciiTheme="majorBidi" w:hAnsiTheme="majorBidi" w:cstheme="majorBidi"/>
              </w:rPr>
              <w:t>-1030</w:t>
            </w:r>
          </w:p>
        </w:tc>
        <w:tc>
          <w:tcPr>
            <w:tcW w:w="1155" w:type="dxa"/>
          </w:tcPr>
          <w:p w14:paraId="73D8EEC7" w14:textId="39A9643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-48.8</w:t>
            </w:r>
          </w:p>
        </w:tc>
      </w:tr>
      <w:tr w:rsidR="00C62C5C" w:rsidRPr="000A3708" w14:paraId="772CE0F1" w14:textId="644D3A8F" w:rsidTr="00F74462">
        <w:trPr>
          <w:jc w:val="center"/>
        </w:trPr>
        <w:tc>
          <w:tcPr>
            <w:tcW w:w="1787" w:type="dxa"/>
          </w:tcPr>
          <w:p w14:paraId="404335C8" w14:textId="77777777" w:rsidR="000E0C4A" w:rsidRPr="000A3708" w:rsidRDefault="000E0C4A" w:rsidP="00094CA3">
            <w:pPr>
              <w:rPr>
                <w:rFonts w:asciiTheme="majorBidi" w:hAnsiTheme="majorBidi" w:cstheme="majorBidi"/>
              </w:rPr>
            </w:pPr>
            <w:r w:rsidRPr="000A3708">
              <w:rPr>
                <w:rFonts w:asciiTheme="majorBidi" w:hAnsiTheme="majorBidi" w:cstheme="majorBidi"/>
              </w:rPr>
              <w:t>Arizona</w:t>
            </w:r>
          </w:p>
        </w:tc>
        <w:tc>
          <w:tcPr>
            <w:tcW w:w="737" w:type="dxa"/>
          </w:tcPr>
          <w:p w14:paraId="6D730E2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71F3A9FD" w14:textId="770BE13E" w:rsidR="000E0C4A" w:rsidRPr="000A3708" w:rsidRDefault="000E0C4A" w:rsidP="00094CA3">
            <w:pPr>
              <w:rPr>
                <w:rFonts w:asciiTheme="majorBidi" w:hAnsiTheme="majorBidi" w:cstheme="majorBidi"/>
              </w:rPr>
            </w:pPr>
            <w:r w:rsidRPr="000A3708">
              <w:rPr>
                <w:rFonts w:asciiTheme="majorBidi" w:hAnsiTheme="majorBidi" w:cstheme="majorBidi"/>
              </w:rPr>
              <w:t>700</w:t>
            </w:r>
          </w:p>
        </w:tc>
        <w:tc>
          <w:tcPr>
            <w:tcW w:w="696" w:type="dxa"/>
          </w:tcPr>
          <w:p w14:paraId="2BCD406E" w14:textId="6824F77F"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1326" w:type="dxa"/>
          </w:tcPr>
          <w:p w14:paraId="7C2D76A0" w14:textId="14E5421D"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155" w:type="dxa"/>
          </w:tcPr>
          <w:p w14:paraId="01CC59F1" w14:textId="04ED56E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-41.4</w:t>
            </w:r>
          </w:p>
        </w:tc>
      </w:tr>
      <w:tr w:rsidR="00C62C5C" w:rsidRPr="000A3708" w14:paraId="745C1764" w14:textId="17A32BCC" w:rsidTr="00F74462">
        <w:trPr>
          <w:jc w:val="center"/>
        </w:trPr>
        <w:tc>
          <w:tcPr>
            <w:tcW w:w="1787" w:type="dxa"/>
          </w:tcPr>
          <w:p w14:paraId="0FBE7178" w14:textId="77777777" w:rsidR="000E0C4A" w:rsidRPr="000A3708" w:rsidRDefault="000E0C4A" w:rsidP="00094CA3">
            <w:pPr>
              <w:rPr>
                <w:rFonts w:asciiTheme="majorBidi" w:hAnsiTheme="majorBidi" w:cstheme="majorBidi"/>
              </w:rPr>
            </w:pPr>
            <w:r w:rsidRPr="000A3708">
              <w:rPr>
                <w:rFonts w:asciiTheme="majorBidi" w:hAnsiTheme="majorBidi" w:cstheme="majorBidi"/>
              </w:rPr>
              <w:t>Arkansas</w:t>
            </w:r>
          </w:p>
        </w:tc>
        <w:tc>
          <w:tcPr>
            <w:tcW w:w="737" w:type="dxa"/>
          </w:tcPr>
          <w:p w14:paraId="1813BC1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4822D036" w14:textId="0802A39C" w:rsidR="000E0C4A" w:rsidRPr="000A3708" w:rsidRDefault="000E0C4A" w:rsidP="00094CA3">
            <w:pPr>
              <w:rPr>
                <w:rFonts w:asciiTheme="majorBidi" w:hAnsiTheme="majorBidi" w:cstheme="majorBidi"/>
              </w:rPr>
            </w:pPr>
            <w:r w:rsidRPr="000A3708">
              <w:rPr>
                <w:rFonts w:asciiTheme="majorBidi" w:hAnsiTheme="majorBidi" w:cstheme="majorBidi"/>
              </w:rPr>
              <w:t>1290</w:t>
            </w:r>
          </w:p>
        </w:tc>
        <w:tc>
          <w:tcPr>
            <w:tcW w:w="696" w:type="dxa"/>
          </w:tcPr>
          <w:p w14:paraId="7A9A8101" w14:textId="0E847B55"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326" w:type="dxa"/>
          </w:tcPr>
          <w:p w14:paraId="1453F7F4" w14:textId="60C9E6DD" w:rsidR="000E0C4A" w:rsidRPr="000A3708" w:rsidRDefault="000E0C4A" w:rsidP="00094CA3">
            <w:pPr>
              <w:rPr>
                <w:rFonts w:asciiTheme="majorBidi" w:hAnsiTheme="majorBidi" w:cstheme="majorBidi"/>
              </w:rPr>
            </w:pPr>
            <w:r w:rsidRPr="000A3708">
              <w:rPr>
                <w:rFonts w:asciiTheme="majorBidi" w:hAnsiTheme="majorBidi" w:cstheme="majorBidi"/>
              </w:rPr>
              <w:t>-580</w:t>
            </w:r>
          </w:p>
        </w:tc>
        <w:tc>
          <w:tcPr>
            <w:tcW w:w="1155" w:type="dxa"/>
          </w:tcPr>
          <w:p w14:paraId="69D40242" w14:textId="38E8A132"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-45.0</w:t>
            </w:r>
          </w:p>
        </w:tc>
      </w:tr>
      <w:tr w:rsidR="00C62C5C" w:rsidRPr="000A3708" w14:paraId="0E3232F6" w14:textId="056783F5" w:rsidTr="00F74462">
        <w:trPr>
          <w:trHeight w:val="233"/>
          <w:jc w:val="center"/>
        </w:trPr>
        <w:tc>
          <w:tcPr>
            <w:tcW w:w="1787" w:type="dxa"/>
          </w:tcPr>
          <w:p w14:paraId="0BFA49AC" w14:textId="77777777" w:rsidR="000E0C4A" w:rsidRPr="000A3708" w:rsidRDefault="000E0C4A" w:rsidP="00094CA3">
            <w:pPr>
              <w:rPr>
                <w:rFonts w:asciiTheme="majorBidi" w:hAnsiTheme="majorBidi" w:cstheme="majorBidi"/>
              </w:rPr>
            </w:pPr>
            <w:r w:rsidRPr="000A3708">
              <w:rPr>
                <w:rFonts w:asciiTheme="majorBidi" w:hAnsiTheme="majorBidi" w:cstheme="majorBidi"/>
              </w:rPr>
              <w:t>California</w:t>
            </w:r>
          </w:p>
        </w:tc>
        <w:tc>
          <w:tcPr>
            <w:tcW w:w="737" w:type="dxa"/>
          </w:tcPr>
          <w:p w14:paraId="1BE906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559DE89F" w14:textId="2BAB812F" w:rsidR="000E0C4A" w:rsidRPr="000A3708" w:rsidRDefault="000E0C4A" w:rsidP="00094CA3">
            <w:pPr>
              <w:rPr>
                <w:rFonts w:asciiTheme="majorBidi" w:hAnsiTheme="majorBidi" w:cstheme="majorBidi"/>
              </w:rPr>
            </w:pPr>
            <w:r w:rsidRPr="000A3708">
              <w:rPr>
                <w:rFonts w:asciiTheme="majorBidi" w:hAnsiTheme="majorBidi" w:cstheme="majorBidi"/>
              </w:rPr>
              <w:t>7360</w:t>
            </w:r>
          </w:p>
        </w:tc>
        <w:tc>
          <w:tcPr>
            <w:tcW w:w="696" w:type="dxa"/>
          </w:tcPr>
          <w:p w14:paraId="25F20F87" w14:textId="36B7161B" w:rsidR="000E0C4A" w:rsidRPr="000A3708" w:rsidRDefault="000E0C4A" w:rsidP="00094CA3">
            <w:pPr>
              <w:rPr>
                <w:rFonts w:asciiTheme="majorBidi" w:hAnsiTheme="majorBidi" w:cstheme="majorBidi"/>
              </w:rPr>
            </w:pPr>
            <w:r w:rsidRPr="000A3708">
              <w:rPr>
                <w:rFonts w:asciiTheme="majorBidi" w:hAnsiTheme="majorBidi" w:cstheme="majorBidi"/>
              </w:rPr>
              <w:t>3920</w:t>
            </w:r>
          </w:p>
        </w:tc>
        <w:tc>
          <w:tcPr>
            <w:tcW w:w="1326" w:type="dxa"/>
          </w:tcPr>
          <w:p w14:paraId="524A79DF" w14:textId="7583844F" w:rsidR="000E0C4A" w:rsidRPr="000A3708" w:rsidRDefault="000E0C4A" w:rsidP="00094CA3">
            <w:pPr>
              <w:rPr>
                <w:rFonts w:asciiTheme="majorBidi" w:hAnsiTheme="majorBidi" w:cstheme="majorBidi"/>
              </w:rPr>
            </w:pPr>
            <w:r w:rsidRPr="000A3708">
              <w:rPr>
                <w:rFonts w:asciiTheme="majorBidi" w:hAnsiTheme="majorBidi" w:cstheme="majorBidi"/>
              </w:rPr>
              <w:t>-3440</w:t>
            </w:r>
          </w:p>
        </w:tc>
        <w:tc>
          <w:tcPr>
            <w:tcW w:w="1155" w:type="dxa"/>
          </w:tcPr>
          <w:p w14:paraId="6F3E09A5" w14:textId="0F3F625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-46.7 </w:t>
            </w:r>
          </w:p>
        </w:tc>
      </w:tr>
      <w:tr w:rsidR="00C62C5C" w:rsidRPr="000A3708" w14:paraId="6888C053" w14:textId="3A04EF42" w:rsidTr="00F74462">
        <w:trPr>
          <w:jc w:val="center"/>
        </w:trPr>
        <w:tc>
          <w:tcPr>
            <w:tcW w:w="1787" w:type="dxa"/>
          </w:tcPr>
          <w:p w14:paraId="36D9BDC4" w14:textId="77777777" w:rsidR="000E0C4A" w:rsidRPr="000A3708" w:rsidRDefault="000E0C4A" w:rsidP="00094CA3">
            <w:pPr>
              <w:rPr>
                <w:rFonts w:asciiTheme="majorBidi" w:hAnsiTheme="majorBidi" w:cstheme="majorBidi"/>
              </w:rPr>
            </w:pPr>
            <w:r w:rsidRPr="000A3708">
              <w:rPr>
                <w:rFonts w:asciiTheme="majorBidi" w:hAnsiTheme="majorBidi" w:cstheme="majorBidi"/>
              </w:rPr>
              <w:t>Colorado</w:t>
            </w:r>
          </w:p>
        </w:tc>
        <w:tc>
          <w:tcPr>
            <w:tcW w:w="737" w:type="dxa"/>
          </w:tcPr>
          <w:p w14:paraId="5A51DD1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119BDA35" w14:textId="2EDDF946"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696" w:type="dxa"/>
          </w:tcPr>
          <w:p w14:paraId="230ED9BB" w14:textId="52D83B1D"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BC39070" w14:textId="77A426F6"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1155" w:type="dxa"/>
          </w:tcPr>
          <w:p w14:paraId="6A5B9B9A" w14:textId="0DD37AF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-88.2 </w:t>
            </w:r>
          </w:p>
        </w:tc>
      </w:tr>
      <w:tr w:rsidR="00C62C5C" w:rsidRPr="000A3708" w14:paraId="76A433AB" w14:textId="576D60F9" w:rsidTr="00F74462">
        <w:trPr>
          <w:jc w:val="center"/>
        </w:trPr>
        <w:tc>
          <w:tcPr>
            <w:tcW w:w="1787" w:type="dxa"/>
          </w:tcPr>
          <w:p w14:paraId="61470D5D" w14:textId="77777777" w:rsidR="000E0C4A" w:rsidRPr="000A3708" w:rsidRDefault="000E0C4A" w:rsidP="00094CA3">
            <w:pPr>
              <w:rPr>
                <w:rFonts w:asciiTheme="majorBidi" w:hAnsiTheme="majorBidi" w:cstheme="majorBidi"/>
              </w:rPr>
            </w:pPr>
            <w:r w:rsidRPr="000A3708">
              <w:rPr>
                <w:rFonts w:asciiTheme="majorBidi" w:hAnsiTheme="majorBidi" w:cstheme="majorBidi"/>
              </w:rPr>
              <w:t>Connecticut</w:t>
            </w:r>
          </w:p>
        </w:tc>
        <w:tc>
          <w:tcPr>
            <w:tcW w:w="737" w:type="dxa"/>
          </w:tcPr>
          <w:p w14:paraId="7DD8811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75DE8861" w14:textId="5BBC1A34" w:rsidR="000E0C4A" w:rsidRPr="000A3708" w:rsidRDefault="000E0C4A" w:rsidP="00094CA3">
            <w:pPr>
              <w:rPr>
                <w:rFonts w:asciiTheme="majorBidi" w:hAnsiTheme="majorBidi" w:cstheme="majorBidi"/>
              </w:rPr>
            </w:pPr>
            <w:r w:rsidRPr="000A3708">
              <w:rPr>
                <w:rFonts w:asciiTheme="majorBidi" w:hAnsiTheme="majorBidi" w:cstheme="majorBidi"/>
              </w:rPr>
              <w:t>810</w:t>
            </w:r>
          </w:p>
        </w:tc>
        <w:tc>
          <w:tcPr>
            <w:tcW w:w="696" w:type="dxa"/>
          </w:tcPr>
          <w:p w14:paraId="7522F6D5" w14:textId="35744B02"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326" w:type="dxa"/>
          </w:tcPr>
          <w:p w14:paraId="5964447C" w14:textId="5A491107"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155" w:type="dxa"/>
          </w:tcPr>
          <w:p w14:paraId="1A2E1E3B" w14:textId="2BA20AE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-90.1 </w:t>
            </w:r>
          </w:p>
        </w:tc>
      </w:tr>
      <w:tr w:rsidR="00C62C5C" w:rsidRPr="000A3708" w14:paraId="618BB1C0" w14:textId="764A74E1" w:rsidTr="00F74462">
        <w:trPr>
          <w:jc w:val="center"/>
        </w:trPr>
        <w:tc>
          <w:tcPr>
            <w:tcW w:w="1787" w:type="dxa"/>
          </w:tcPr>
          <w:p w14:paraId="145F132C" w14:textId="77777777" w:rsidR="000E0C4A" w:rsidRPr="000A3708" w:rsidRDefault="000E0C4A" w:rsidP="00094CA3">
            <w:pPr>
              <w:rPr>
                <w:rFonts w:asciiTheme="majorBidi" w:hAnsiTheme="majorBidi" w:cstheme="majorBidi"/>
              </w:rPr>
            </w:pPr>
            <w:r w:rsidRPr="000A3708">
              <w:rPr>
                <w:rFonts w:asciiTheme="majorBidi" w:hAnsiTheme="majorBidi" w:cstheme="majorBidi"/>
              </w:rPr>
              <w:t>Delaware</w:t>
            </w:r>
          </w:p>
        </w:tc>
        <w:tc>
          <w:tcPr>
            <w:tcW w:w="737" w:type="dxa"/>
          </w:tcPr>
          <w:p w14:paraId="1E6F2FC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A882F32" w14:textId="529A1F4A" w:rsidR="000E0C4A" w:rsidRPr="000A3708" w:rsidRDefault="000E0C4A" w:rsidP="00094CA3">
            <w:pPr>
              <w:rPr>
                <w:rFonts w:asciiTheme="majorBidi" w:hAnsiTheme="majorBidi" w:cstheme="majorBidi"/>
              </w:rPr>
            </w:pPr>
            <w:r w:rsidRPr="000A3708">
              <w:rPr>
                <w:rFonts w:asciiTheme="majorBidi" w:hAnsiTheme="majorBidi" w:cstheme="majorBidi"/>
              </w:rPr>
              <w:t>300</w:t>
            </w:r>
          </w:p>
        </w:tc>
        <w:tc>
          <w:tcPr>
            <w:tcW w:w="696" w:type="dxa"/>
          </w:tcPr>
          <w:p w14:paraId="45876575" w14:textId="2B18BEE7" w:rsidR="000E0C4A" w:rsidRPr="000A3708" w:rsidRDefault="000E0C4A" w:rsidP="00094CA3">
            <w:pPr>
              <w:rPr>
                <w:rFonts w:asciiTheme="majorBidi" w:hAnsiTheme="majorBidi" w:cstheme="majorBidi"/>
              </w:rPr>
            </w:pPr>
            <w:r w:rsidRPr="000A3708">
              <w:rPr>
                <w:rFonts w:asciiTheme="majorBidi" w:hAnsiTheme="majorBidi" w:cstheme="majorBidi"/>
              </w:rPr>
              <w:t>130</w:t>
            </w:r>
          </w:p>
        </w:tc>
        <w:tc>
          <w:tcPr>
            <w:tcW w:w="1326" w:type="dxa"/>
          </w:tcPr>
          <w:p w14:paraId="764C209A" w14:textId="049BD83E" w:rsidR="000E0C4A" w:rsidRPr="000A3708" w:rsidRDefault="000E0C4A" w:rsidP="00094CA3">
            <w:pPr>
              <w:rPr>
                <w:rFonts w:asciiTheme="majorBidi" w:hAnsiTheme="majorBidi" w:cstheme="majorBidi"/>
              </w:rPr>
            </w:pPr>
            <w:r w:rsidRPr="000A3708">
              <w:rPr>
                <w:rFonts w:asciiTheme="majorBidi" w:hAnsiTheme="majorBidi" w:cstheme="majorBidi"/>
              </w:rPr>
              <w:t>-170</w:t>
            </w:r>
          </w:p>
        </w:tc>
        <w:tc>
          <w:tcPr>
            <w:tcW w:w="1155" w:type="dxa"/>
          </w:tcPr>
          <w:p w14:paraId="2172C577" w14:textId="3353E37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-56.7 </w:t>
            </w:r>
          </w:p>
        </w:tc>
      </w:tr>
      <w:tr w:rsidR="00C62C5C" w:rsidRPr="000A3708" w14:paraId="68A927CF" w14:textId="4B0E2518" w:rsidTr="00F74462">
        <w:trPr>
          <w:trHeight w:val="161"/>
          <w:jc w:val="center"/>
        </w:trPr>
        <w:tc>
          <w:tcPr>
            <w:tcW w:w="1787" w:type="dxa"/>
          </w:tcPr>
          <w:p w14:paraId="472EEBB1" w14:textId="77777777" w:rsidR="000E0C4A" w:rsidRPr="000A3708" w:rsidRDefault="000E0C4A" w:rsidP="00094CA3">
            <w:pPr>
              <w:rPr>
                <w:rFonts w:asciiTheme="majorBidi" w:hAnsiTheme="majorBidi" w:cstheme="majorBidi"/>
              </w:rPr>
            </w:pPr>
            <w:r w:rsidRPr="000A3708">
              <w:rPr>
                <w:rFonts w:asciiTheme="majorBidi" w:hAnsiTheme="majorBidi" w:cstheme="majorBidi"/>
              </w:rPr>
              <w:t>Florida</w:t>
            </w:r>
          </w:p>
        </w:tc>
        <w:tc>
          <w:tcPr>
            <w:tcW w:w="737" w:type="dxa"/>
          </w:tcPr>
          <w:p w14:paraId="6E14B01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AB3D3BF" w14:textId="1B014704" w:rsidR="000E0C4A" w:rsidRPr="000A3708" w:rsidRDefault="000E0C4A" w:rsidP="00094CA3">
            <w:pPr>
              <w:rPr>
                <w:rFonts w:asciiTheme="majorBidi" w:hAnsiTheme="majorBidi" w:cstheme="majorBidi"/>
              </w:rPr>
            </w:pPr>
            <w:r w:rsidRPr="000A3708">
              <w:rPr>
                <w:rFonts w:asciiTheme="majorBidi" w:hAnsiTheme="majorBidi" w:cstheme="majorBidi"/>
              </w:rPr>
              <w:t>4600</w:t>
            </w:r>
          </w:p>
        </w:tc>
        <w:tc>
          <w:tcPr>
            <w:tcW w:w="696" w:type="dxa"/>
          </w:tcPr>
          <w:p w14:paraId="4FCF1031" w14:textId="01CB45A2" w:rsidR="000E0C4A" w:rsidRPr="000A3708" w:rsidRDefault="000E0C4A" w:rsidP="00094CA3">
            <w:pPr>
              <w:rPr>
                <w:rFonts w:asciiTheme="majorBidi" w:hAnsiTheme="majorBidi" w:cstheme="majorBidi"/>
              </w:rPr>
            </w:pPr>
            <w:r w:rsidRPr="000A3708">
              <w:rPr>
                <w:rFonts w:asciiTheme="majorBidi" w:hAnsiTheme="majorBidi" w:cstheme="majorBidi"/>
              </w:rPr>
              <w:t>1020</w:t>
            </w:r>
          </w:p>
        </w:tc>
        <w:tc>
          <w:tcPr>
            <w:tcW w:w="1326" w:type="dxa"/>
          </w:tcPr>
          <w:p w14:paraId="55ACFE6B" w14:textId="1CF4FB54" w:rsidR="000E0C4A" w:rsidRPr="000A3708" w:rsidRDefault="000E0C4A" w:rsidP="00094CA3">
            <w:pPr>
              <w:rPr>
                <w:rFonts w:asciiTheme="majorBidi" w:hAnsiTheme="majorBidi" w:cstheme="majorBidi"/>
              </w:rPr>
            </w:pPr>
            <w:r w:rsidRPr="000A3708">
              <w:rPr>
                <w:rFonts w:asciiTheme="majorBidi" w:hAnsiTheme="majorBidi" w:cstheme="majorBidi"/>
              </w:rPr>
              <w:t>-3580</w:t>
            </w:r>
          </w:p>
        </w:tc>
        <w:tc>
          <w:tcPr>
            <w:tcW w:w="1155" w:type="dxa"/>
          </w:tcPr>
          <w:p w14:paraId="78B1F2C4" w14:textId="1F9CF4E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-77.8 </w:t>
            </w:r>
          </w:p>
        </w:tc>
      </w:tr>
      <w:tr w:rsidR="00C62C5C" w:rsidRPr="000A3708" w14:paraId="3F03C009" w14:textId="5DBB3C5E" w:rsidTr="00F74462">
        <w:trPr>
          <w:jc w:val="center"/>
        </w:trPr>
        <w:tc>
          <w:tcPr>
            <w:tcW w:w="1787" w:type="dxa"/>
          </w:tcPr>
          <w:p w14:paraId="3C692157" w14:textId="77777777" w:rsidR="000E0C4A" w:rsidRPr="000A3708" w:rsidRDefault="000E0C4A" w:rsidP="00094CA3">
            <w:pPr>
              <w:rPr>
                <w:rFonts w:asciiTheme="majorBidi" w:hAnsiTheme="majorBidi" w:cstheme="majorBidi"/>
              </w:rPr>
            </w:pPr>
            <w:r w:rsidRPr="000A3708">
              <w:rPr>
                <w:rFonts w:asciiTheme="majorBidi" w:hAnsiTheme="majorBidi" w:cstheme="majorBidi"/>
              </w:rPr>
              <w:t>Georgia</w:t>
            </w:r>
          </w:p>
        </w:tc>
        <w:tc>
          <w:tcPr>
            <w:tcW w:w="737" w:type="dxa"/>
          </w:tcPr>
          <w:p w14:paraId="2830EB1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77B774B8" w14:textId="0ADAA78B" w:rsidR="000E0C4A" w:rsidRPr="000A3708" w:rsidRDefault="000E0C4A" w:rsidP="00094CA3">
            <w:pPr>
              <w:rPr>
                <w:rFonts w:asciiTheme="majorBidi" w:hAnsiTheme="majorBidi" w:cstheme="majorBidi"/>
              </w:rPr>
            </w:pPr>
            <w:r w:rsidRPr="000A3708">
              <w:rPr>
                <w:rFonts w:asciiTheme="majorBidi" w:hAnsiTheme="majorBidi" w:cstheme="majorBidi"/>
              </w:rPr>
              <w:t>2770</w:t>
            </w:r>
          </w:p>
        </w:tc>
        <w:tc>
          <w:tcPr>
            <w:tcW w:w="696" w:type="dxa"/>
          </w:tcPr>
          <w:p w14:paraId="5405ACDB" w14:textId="68655BC0" w:rsidR="000E0C4A" w:rsidRPr="000A3708" w:rsidRDefault="000E0C4A" w:rsidP="00094CA3">
            <w:pPr>
              <w:rPr>
                <w:rFonts w:asciiTheme="majorBidi" w:hAnsiTheme="majorBidi" w:cstheme="majorBidi"/>
              </w:rPr>
            </w:pPr>
            <w:r w:rsidRPr="000A3708">
              <w:rPr>
                <w:rFonts w:asciiTheme="majorBidi" w:hAnsiTheme="majorBidi" w:cstheme="majorBidi"/>
              </w:rPr>
              <w:t>1400</w:t>
            </w:r>
          </w:p>
        </w:tc>
        <w:tc>
          <w:tcPr>
            <w:tcW w:w="1326" w:type="dxa"/>
          </w:tcPr>
          <w:p w14:paraId="78C52AB1" w14:textId="1225A25B" w:rsidR="000E0C4A" w:rsidRPr="000A3708" w:rsidRDefault="000E0C4A" w:rsidP="00094CA3">
            <w:pPr>
              <w:rPr>
                <w:rFonts w:asciiTheme="majorBidi" w:hAnsiTheme="majorBidi" w:cstheme="majorBidi"/>
              </w:rPr>
            </w:pPr>
            <w:r w:rsidRPr="000A3708">
              <w:rPr>
                <w:rFonts w:asciiTheme="majorBidi" w:hAnsiTheme="majorBidi" w:cstheme="majorBidi"/>
              </w:rPr>
              <w:t>-1370</w:t>
            </w:r>
          </w:p>
        </w:tc>
        <w:tc>
          <w:tcPr>
            <w:tcW w:w="1155" w:type="dxa"/>
          </w:tcPr>
          <w:p w14:paraId="7307C307" w14:textId="4E64AC13"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-49.5 </w:t>
            </w:r>
          </w:p>
        </w:tc>
      </w:tr>
      <w:tr w:rsidR="00C62C5C" w:rsidRPr="000A3708" w14:paraId="19C32135" w14:textId="0BD1DE6E" w:rsidTr="00F74462">
        <w:trPr>
          <w:jc w:val="center"/>
        </w:trPr>
        <w:tc>
          <w:tcPr>
            <w:tcW w:w="1787" w:type="dxa"/>
          </w:tcPr>
          <w:p w14:paraId="0DEAFD4D" w14:textId="77777777" w:rsidR="000E0C4A" w:rsidRPr="000A3708" w:rsidRDefault="000E0C4A" w:rsidP="00094CA3">
            <w:pPr>
              <w:rPr>
                <w:rFonts w:asciiTheme="majorBidi" w:hAnsiTheme="majorBidi" w:cstheme="majorBidi"/>
              </w:rPr>
            </w:pPr>
            <w:r w:rsidRPr="000A3708">
              <w:rPr>
                <w:rFonts w:asciiTheme="majorBidi" w:hAnsiTheme="majorBidi" w:cstheme="majorBidi"/>
              </w:rPr>
              <w:t>Idaho</w:t>
            </w:r>
          </w:p>
        </w:tc>
        <w:tc>
          <w:tcPr>
            <w:tcW w:w="737" w:type="dxa"/>
          </w:tcPr>
          <w:p w14:paraId="0B043942"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3C155AFD" w14:textId="521446F6"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696" w:type="dxa"/>
          </w:tcPr>
          <w:p w14:paraId="1A5076BA" w14:textId="20037819"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BE776BE" w14:textId="242DF061"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0D4ED13E" w14:textId="4A1F96CA"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-50.0</w:t>
            </w:r>
          </w:p>
        </w:tc>
      </w:tr>
      <w:tr w:rsidR="00C62C5C" w:rsidRPr="000A3708" w14:paraId="4A767D8C" w14:textId="23BE029B" w:rsidTr="00F74462">
        <w:trPr>
          <w:jc w:val="center"/>
        </w:trPr>
        <w:tc>
          <w:tcPr>
            <w:tcW w:w="1787" w:type="dxa"/>
          </w:tcPr>
          <w:p w14:paraId="6DDD9AFC" w14:textId="77777777" w:rsidR="000E0C4A" w:rsidRPr="000A3708" w:rsidRDefault="000E0C4A" w:rsidP="00094CA3">
            <w:pPr>
              <w:rPr>
                <w:rFonts w:asciiTheme="majorBidi" w:hAnsiTheme="majorBidi" w:cstheme="majorBidi"/>
              </w:rPr>
            </w:pPr>
            <w:r w:rsidRPr="000A3708">
              <w:rPr>
                <w:rFonts w:asciiTheme="majorBidi" w:hAnsiTheme="majorBidi" w:cstheme="majorBidi"/>
              </w:rPr>
              <w:t>Illinois</w:t>
            </w:r>
          </w:p>
        </w:tc>
        <w:tc>
          <w:tcPr>
            <w:tcW w:w="737" w:type="dxa"/>
          </w:tcPr>
          <w:p w14:paraId="698FA03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46035D8A" w14:textId="008E17F0" w:rsidR="000E0C4A" w:rsidRPr="000A3708" w:rsidRDefault="000E0C4A" w:rsidP="00094CA3">
            <w:pPr>
              <w:rPr>
                <w:rFonts w:asciiTheme="majorBidi" w:hAnsiTheme="majorBidi" w:cstheme="majorBidi"/>
              </w:rPr>
            </w:pPr>
            <w:r w:rsidRPr="000A3708">
              <w:rPr>
                <w:rFonts w:asciiTheme="majorBidi" w:hAnsiTheme="majorBidi" w:cstheme="majorBidi"/>
              </w:rPr>
              <w:t>5080</w:t>
            </w:r>
          </w:p>
        </w:tc>
        <w:tc>
          <w:tcPr>
            <w:tcW w:w="696" w:type="dxa"/>
          </w:tcPr>
          <w:p w14:paraId="0A284A02" w14:textId="1EA03BDC" w:rsidR="000E0C4A" w:rsidRPr="000A3708" w:rsidRDefault="000E0C4A" w:rsidP="00094CA3">
            <w:pPr>
              <w:rPr>
                <w:rFonts w:asciiTheme="majorBidi" w:hAnsiTheme="majorBidi" w:cstheme="majorBidi"/>
              </w:rPr>
            </w:pPr>
            <w:r w:rsidRPr="000A3708">
              <w:rPr>
                <w:rFonts w:asciiTheme="majorBidi" w:hAnsiTheme="majorBidi" w:cstheme="majorBidi"/>
              </w:rPr>
              <w:t>2050</w:t>
            </w:r>
          </w:p>
        </w:tc>
        <w:tc>
          <w:tcPr>
            <w:tcW w:w="1326" w:type="dxa"/>
          </w:tcPr>
          <w:p w14:paraId="46ABDE28" w14:textId="6604C2CD" w:rsidR="000E0C4A" w:rsidRPr="000A3708" w:rsidRDefault="000E0C4A" w:rsidP="00094CA3">
            <w:pPr>
              <w:rPr>
                <w:rFonts w:asciiTheme="majorBidi" w:hAnsiTheme="majorBidi" w:cstheme="majorBidi"/>
              </w:rPr>
            </w:pPr>
            <w:r w:rsidRPr="000A3708">
              <w:rPr>
                <w:rFonts w:asciiTheme="majorBidi" w:hAnsiTheme="majorBidi" w:cstheme="majorBidi"/>
              </w:rPr>
              <w:t>-3030</w:t>
            </w:r>
          </w:p>
        </w:tc>
        <w:tc>
          <w:tcPr>
            <w:tcW w:w="1155" w:type="dxa"/>
          </w:tcPr>
          <w:p w14:paraId="4B76A7EF" w14:textId="7FA5FF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-59.6 </w:t>
            </w:r>
          </w:p>
        </w:tc>
      </w:tr>
      <w:tr w:rsidR="00C62C5C" w:rsidRPr="000A3708" w14:paraId="49894DD3" w14:textId="22155B6F" w:rsidTr="00F74462">
        <w:trPr>
          <w:jc w:val="center"/>
        </w:trPr>
        <w:tc>
          <w:tcPr>
            <w:tcW w:w="1787" w:type="dxa"/>
          </w:tcPr>
          <w:p w14:paraId="3EBB359B" w14:textId="77777777" w:rsidR="000E0C4A" w:rsidRPr="000A3708" w:rsidRDefault="000E0C4A" w:rsidP="00094CA3">
            <w:pPr>
              <w:rPr>
                <w:rFonts w:asciiTheme="majorBidi" w:hAnsiTheme="majorBidi" w:cstheme="majorBidi"/>
              </w:rPr>
            </w:pPr>
            <w:r w:rsidRPr="000A3708">
              <w:rPr>
                <w:rFonts w:asciiTheme="majorBidi" w:hAnsiTheme="majorBidi" w:cstheme="majorBidi"/>
              </w:rPr>
              <w:t>Indiana</w:t>
            </w:r>
          </w:p>
        </w:tc>
        <w:tc>
          <w:tcPr>
            <w:tcW w:w="737" w:type="dxa"/>
          </w:tcPr>
          <w:p w14:paraId="2F045BA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553D7939" w14:textId="36728739"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2607233" w14:textId="2204A39A" w:rsidR="000E0C4A" w:rsidRPr="000A3708" w:rsidRDefault="000E0C4A" w:rsidP="00094CA3">
            <w:pPr>
              <w:rPr>
                <w:rFonts w:asciiTheme="majorBidi" w:hAnsiTheme="majorBidi" w:cstheme="majorBidi"/>
              </w:rPr>
            </w:pPr>
            <w:r w:rsidRPr="000A3708">
              <w:rPr>
                <w:rFonts w:asciiTheme="majorBidi" w:hAnsiTheme="majorBidi" w:cstheme="majorBidi"/>
              </w:rPr>
              <w:t>1180</w:t>
            </w:r>
          </w:p>
        </w:tc>
        <w:tc>
          <w:tcPr>
            <w:tcW w:w="1326" w:type="dxa"/>
          </w:tcPr>
          <w:p w14:paraId="3909D6FC" w14:textId="4CA069F5" w:rsidR="000E0C4A" w:rsidRPr="000A3708" w:rsidRDefault="000E0C4A" w:rsidP="00094CA3">
            <w:pPr>
              <w:rPr>
                <w:rFonts w:asciiTheme="majorBidi" w:hAnsiTheme="majorBidi" w:cstheme="majorBidi"/>
              </w:rPr>
            </w:pPr>
            <w:r w:rsidRPr="000A3708">
              <w:rPr>
                <w:rFonts w:asciiTheme="majorBidi" w:hAnsiTheme="majorBidi" w:cstheme="majorBidi"/>
              </w:rPr>
              <w:t>-1560</w:t>
            </w:r>
          </w:p>
        </w:tc>
        <w:tc>
          <w:tcPr>
            <w:tcW w:w="1155" w:type="dxa"/>
          </w:tcPr>
          <w:p w14:paraId="28618279" w14:textId="286B2FD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-56.9 </w:t>
            </w:r>
          </w:p>
        </w:tc>
      </w:tr>
      <w:tr w:rsidR="00C62C5C" w:rsidRPr="000A3708" w14:paraId="4D4088F5" w14:textId="3FD72AEF" w:rsidTr="00F74462">
        <w:trPr>
          <w:jc w:val="center"/>
        </w:trPr>
        <w:tc>
          <w:tcPr>
            <w:tcW w:w="1787" w:type="dxa"/>
          </w:tcPr>
          <w:p w14:paraId="337B6E0C" w14:textId="77777777" w:rsidR="000E0C4A" w:rsidRPr="000A3708" w:rsidRDefault="000E0C4A" w:rsidP="00094CA3">
            <w:pPr>
              <w:rPr>
                <w:rFonts w:asciiTheme="majorBidi" w:hAnsiTheme="majorBidi" w:cstheme="majorBidi"/>
              </w:rPr>
            </w:pPr>
            <w:r w:rsidRPr="000A3708">
              <w:rPr>
                <w:rFonts w:asciiTheme="majorBidi" w:hAnsiTheme="majorBidi" w:cstheme="majorBidi"/>
              </w:rPr>
              <w:t>Iowa</w:t>
            </w:r>
          </w:p>
        </w:tc>
        <w:tc>
          <w:tcPr>
            <w:tcW w:w="737" w:type="dxa"/>
          </w:tcPr>
          <w:p w14:paraId="2139866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36E5A7D5" w14:textId="23705564"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236479BC" w14:textId="0A641013"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326" w:type="dxa"/>
          </w:tcPr>
          <w:p w14:paraId="609EF597" w14:textId="47FFDA61" w:rsidR="000E0C4A" w:rsidRPr="000A3708" w:rsidRDefault="000E0C4A" w:rsidP="00094CA3">
            <w:pPr>
              <w:rPr>
                <w:rFonts w:asciiTheme="majorBidi" w:hAnsiTheme="majorBidi" w:cstheme="majorBidi"/>
              </w:rPr>
            </w:pPr>
            <w:r w:rsidRPr="000A3708">
              <w:rPr>
                <w:rFonts w:asciiTheme="majorBidi" w:hAnsiTheme="majorBidi" w:cstheme="majorBidi"/>
              </w:rPr>
              <w:t>-760</w:t>
            </w:r>
          </w:p>
        </w:tc>
        <w:tc>
          <w:tcPr>
            <w:tcW w:w="1155" w:type="dxa"/>
          </w:tcPr>
          <w:p w14:paraId="3C96D789" w14:textId="35F6D07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-76.0</w:t>
            </w:r>
          </w:p>
        </w:tc>
      </w:tr>
      <w:tr w:rsidR="00C62C5C" w:rsidRPr="000A3708" w14:paraId="507297F7" w14:textId="01D76BE7" w:rsidTr="00F74462">
        <w:trPr>
          <w:jc w:val="center"/>
        </w:trPr>
        <w:tc>
          <w:tcPr>
            <w:tcW w:w="1787" w:type="dxa"/>
          </w:tcPr>
          <w:p w14:paraId="3FD2F672" w14:textId="77777777" w:rsidR="000E0C4A" w:rsidRPr="000A3708" w:rsidRDefault="000E0C4A" w:rsidP="00094CA3">
            <w:pPr>
              <w:rPr>
                <w:rFonts w:asciiTheme="majorBidi" w:hAnsiTheme="majorBidi" w:cstheme="majorBidi"/>
              </w:rPr>
            </w:pPr>
            <w:r w:rsidRPr="000A3708">
              <w:rPr>
                <w:rFonts w:asciiTheme="majorBidi" w:hAnsiTheme="majorBidi" w:cstheme="majorBidi"/>
              </w:rPr>
              <w:t>Kansas</w:t>
            </w:r>
          </w:p>
        </w:tc>
        <w:tc>
          <w:tcPr>
            <w:tcW w:w="737" w:type="dxa"/>
          </w:tcPr>
          <w:p w14:paraId="1B454C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4C8C29F7" w14:textId="3DF9D711" w:rsidR="000E0C4A" w:rsidRPr="000A3708" w:rsidRDefault="000E0C4A" w:rsidP="00094CA3">
            <w:pPr>
              <w:rPr>
                <w:rFonts w:asciiTheme="majorBidi" w:hAnsiTheme="majorBidi" w:cstheme="majorBidi"/>
              </w:rPr>
            </w:pPr>
            <w:r w:rsidRPr="000A3708">
              <w:rPr>
                <w:rFonts w:asciiTheme="majorBidi" w:hAnsiTheme="majorBidi" w:cstheme="majorBidi"/>
              </w:rPr>
              <w:t>650</w:t>
            </w:r>
          </w:p>
        </w:tc>
        <w:tc>
          <w:tcPr>
            <w:tcW w:w="696" w:type="dxa"/>
          </w:tcPr>
          <w:p w14:paraId="3832D155" w14:textId="397369AF" w:rsidR="000E0C4A" w:rsidRPr="000A3708" w:rsidRDefault="000E0C4A" w:rsidP="00094CA3">
            <w:pPr>
              <w:rPr>
                <w:rFonts w:asciiTheme="majorBidi" w:hAnsiTheme="majorBidi" w:cstheme="majorBidi"/>
              </w:rPr>
            </w:pPr>
            <w:r w:rsidRPr="000A3708">
              <w:rPr>
                <w:rFonts w:asciiTheme="majorBidi" w:hAnsiTheme="majorBidi" w:cstheme="majorBidi"/>
              </w:rPr>
              <w:t>160</w:t>
            </w:r>
          </w:p>
        </w:tc>
        <w:tc>
          <w:tcPr>
            <w:tcW w:w="1326" w:type="dxa"/>
          </w:tcPr>
          <w:p w14:paraId="1095733D" w14:textId="1701AC82"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155" w:type="dxa"/>
          </w:tcPr>
          <w:p w14:paraId="40533B2F" w14:textId="4823F73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-75.4 </w:t>
            </w:r>
          </w:p>
        </w:tc>
      </w:tr>
      <w:tr w:rsidR="00C62C5C" w:rsidRPr="000A3708" w14:paraId="2C61286B" w14:textId="541251BE" w:rsidTr="00F74462">
        <w:trPr>
          <w:jc w:val="center"/>
        </w:trPr>
        <w:tc>
          <w:tcPr>
            <w:tcW w:w="1787" w:type="dxa"/>
          </w:tcPr>
          <w:p w14:paraId="573CD065" w14:textId="77777777" w:rsidR="000E0C4A" w:rsidRPr="000A3708" w:rsidRDefault="000E0C4A" w:rsidP="00094CA3">
            <w:pPr>
              <w:rPr>
                <w:rFonts w:asciiTheme="majorBidi" w:hAnsiTheme="majorBidi" w:cstheme="majorBidi"/>
              </w:rPr>
            </w:pPr>
            <w:r w:rsidRPr="000A3708">
              <w:rPr>
                <w:rFonts w:asciiTheme="majorBidi" w:hAnsiTheme="majorBidi" w:cstheme="majorBidi"/>
              </w:rPr>
              <w:t>Kentucky</w:t>
            </w:r>
          </w:p>
        </w:tc>
        <w:tc>
          <w:tcPr>
            <w:tcW w:w="737" w:type="dxa"/>
          </w:tcPr>
          <w:p w14:paraId="5313A19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332ACABD" w14:textId="3F85DE6D" w:rsidR="000E0C4A" w:rsidRPr="000A3708" w:rsidRDefault="000E0C4A" w:rsidP="00094CA3">
            <w:pPr>
              <w:rPr>
                <w:rFonts w:asciiTheme="majorBidi" w:hAnsiTheme="majorBidi" w:cstheme="majorBidi"/>
              </w:rPr>
            </w:pPr>
            <w:r w:rsidRPr="000A3708">
              <w:rPr>
                <w:rFonts w:asciiTheme="majorBidi" w:hAnsiTheme="majorBidi" w:cstheme="majorBidi"/>
              </w:rPr>
              <w:t>2150</w:t>
            </w:r>
          </w:p>
        </w:tc>
        <w:tc>
          <w:tcPr>
            <w:tcW w:w="696" w:type="dxa"/>
          </w:tcPr>
          <w:p w14:paraId="0BB086EF" w14:textId="6A999F51"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326" w:type="dxa"/>
          </w:tcPr>
          <w:p w14:paraId="0E35433D" w14:textId="5FB5ED81" w:rsidR="000E0C4A" w:rsidRPr="000A3708" w:rsidRDefault="000E0C4A" w:rsidP="00094CA3">
            <w:pPr>
              <w:rPr>
                <w:rFonts w:asciiTheme="majorBidi" w:hAnsiTheme="majorBidi" w:cstheme="majorBidi"/>
              </w:rPr>
            </w:pPr>
            <w:r w:rsidRPr="000A3708">
              <w:rPr>
                <w:rFonts w:asciiTheme="majorBidi" w:hAnsiTheme="majorBidi" w:cstheme="majorBidi"/>
              </w:rPr>
              <w:t>-1190</w:t>
            </w:r>
          </w:p>
        </w:tc>
        <w:tc>
          <w:tcPr>
            <w:tcW w:w="1155" w:type="dxa"/>
          </w:tcPr>
          <w:p w14:paraId="5DD6C46E" w14:textId="7A629A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-55.3 </w:t>
            </w:r>
          </w:p>
        </w:tc>
      </w:tr>
      <w:tr w:rsidR="00C62C5C" w:rsidRPr="000A3708" w14:paraId="2E29B958" w14:textId="133AAB12" w:rsidTr="00F74462">
        <w:trPr>
          <w:jc w:val="center"/>
        </w:trPr>
        <w:tc>
          <w:tcPr>
            <w:tcW w:w="1787" w:type="dxa"/>
          </w:tcPr>
          <w:p w14:paraId="26585F9F" w14:textId="77777777" w:rsidR="000E0C4A" w:rsidRPr="000A3708" w:rsidRDefault="000E0C4A" w:rsidP="00094CA3">
            <w:pPr>
              <w:rPr>
                <w:rFonts w:asciiTheme="majorBidi" w:hAnsiTheme="majorBidi" w:cstheme="majorBidi"/>
              </w:rPr>
            </w:pPr>
            <w:r w:rsidRPr="000A3708">
              <w:rPr>
                <w:rFonts w:asciiTheme="majorBidi" w:hAnsiTheme="majorBidi" w:cstheme="majorBidi"/>
              </w:rPr>
              <w:t>Louisiana</w:t>
            </w:r>
          </w:p>
        </w:tc>
        <w:tc>
          <w:tcPr>
            <w:tcW w:w="737" w:type="dxa"/>
          </w:tcPr>
          <w:p w14:paraId="27592CE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231D7BF5" w14:textId="204E5FE3" w:rsidR="000E0C4A" w:rsidRPr="000A3708" w:rsidRDefault="000E0C4A" w:rsidP="00094CA3">
            <w:pPr>
              <w:rPr>
                <w:rFonts w:asciiTheme="majorBidi" w:hAnsiTheme="majorBidi" w:cstheme="majorBidi"/>
              </w:rPr>
            </w:pPr>
            <w:r w:rsidRPr="000A3708">
              <w:rPr>
                <w:rFonts w:asciiTheme="majorBidi" w:hAnsiTheme="majorBidi" w:cstheme="majorBidi"/>
              </w:rPr>
              <w:t>1630</w:t>
            </w:r>
          </w:p>
        </w:tc>
        <w:tc>
          <w:tcPr>
            <w:tcW w:w="696" w:type="dxa"/>
          </w:tcPr>
          <w:p w14:paraId="3D292325" w14:textId="6BD2C7A9" w:rsidR="000E0C4A" w:rsidRPr="000A3708" w:rsidRDefault="000E0C4A" w:rsidP="00094CA3">
            <w:pPr>
              <w:rPr>
                <w:rFonts w:asciiTheme="majorBidi" w:hAnsiTheme="majorBidi" w:cstheme="majorBidi"/>
              </w:rPr>
            </w:pPr>
            <w:r w:rsidRPr="000A3708">
              <w:rPr>
                <w:rFonts w:asciiTheme="majorBidi" w:hAnsiTheme="majorBidi" w:cstheme="majorBidi"/>
              </w:rPr>
              <w:t>740</w:t>
            </w:r>
          </w:p>
        </w:tc>
        <w:tc>
          <w:tcPr>
            <w:tcW w:w="1326" w:type="dxa"/>
          </w:tcPr>
          <w:p w14:paraId="6E3624AB" w14:textId="09F4A298" w:rsidR="000E0C4A" w:rsidRPr="000A3708" w:rsidRDefault="000E0C4A" w:rsidP="00094CA3">
            <w:pPr>
              <w:rPr>
                <w:rFonts w:asciiTheme="majorBidi" w:hAnsiTheme="majorBidi" w:cstheme="majorBidi"/>
              </w:rPr>
            </w:pPr>
            <w:r w:rsidRPr="000A3708">
              <w:rPr>
                <w:rFonts w:asciiTheme="majorBidi" w:hAnsiTheme="majorBidi" w:cstheme="majorBidi"/>
              </w:rPr>
              <w:t>-890</w:t>
            </w:r>
          </w:p>
        </w:tc>
        <w:tc>
          <w:tcPr>
            <w:tcW w:w="1155" w:type="dxa"/>
          </w:tcPr>
          <w:p w14:paraId="4CC195B9" w14:textId="678DB22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-54.6 </w:t>
            </w:r>
          </w:p>
        </w:tc>
      </w:tr>
      <w:tr w:rsidR="00C62C5C" w:rsidRPr="000A3708" w14:paraId="2AC2E484" w14:textId="3999BF49" w:rsidTr="00F74462">
        <w:trPr>
          <w:jc w:val="center"/>
        </w:trPr>
        <w:tc>
          <w:tcPr>
            <w:tcW w:w="1787" w:type="dxa"/>
          </w:tcPr>
          <w:p w14:paraId="11B83D50" w14:textId="77777777" w:rsidR="000E0C4A" w:rsidRPr="000A3708" w:rsidRDefault="000E0C4A" w:rsidP="00094CA3">
            <w:pPr>
              <w:rPr>
                <w:rFonts w:asciiTheme="majorBidi" w:hAnsiTheme="majorBidi" w:cstheme="majorBidi"/>
              </w:rPr>
            </w:pPr>
            <w:r w:rsidRPr="000A3708">
              <w:rPr>
                <w:rFonts w:asciiTheme="majorBidi" w:hAnsiTheme="majorBidi" w:cstheme="majorBidi"/>
              </w:rPr>
              <w:t>Maine</w:t>
            </w:r>
          </w:p>
        </w:tc>
        <w:tc>
          <w:tcPr>
            <w:tcW w:w="737" w:type="dxa"/>
          </w:tcPr>
          <w:p w14:paraId="6414DF7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0FCD6A97" w14:textId="094BEFB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567EE996" w14:textId="624D59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DD40B50" w14:textId="072CF2D2"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5A4C2EA2" w14:textId="01F1981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1C76F9ED" w14:textId="37A5D1E5" w:rsidTr="00F74462">
        <w:trPr>
          <w:jc w:val="center"/>
        </w:trPr>
        <w:tc>
          <w:tcPr>
            <w:tcW w:w="1787" w:type="dxa"/>
          </w:tcPr>
          <w:p w14:paraId="11C55760" w14:textId="77777777" w:rsidR="000E0C4A" w:rsidRPr="000A3708" w:rsidRDefault="000E0C4A" w:rsidP="00094CA3">
            <w:pPr>
              <w:rPr>
                <w:rFonts w:asciiTheme="majorBidi" w:hAnsiTheme="majorBidi" w:cstheme="majorBidi"/>
              </w:rPr>
            </w:pPr>
            <w:r w:rsidRPr="000A3708">
              <w:rPr>
                <w:rFonts w:asciiTheme="majorBidi" w:hAnsiTheme="majorBidi" w:cstheme="majorBidi"/>
              </w:rPr>
              <w:t>Maryland</w:t>
            </w:r>
          </w:p>
        </w:tc>
        <w:tc>
          <w:tcPr>
            <w:tcW w:w="737" w:type="dxa"/>
          </w:tcPr>
          <w:p w14:paraId="5AB5B2E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079DF8A8" w14:textId="7CD187D6" w:rsidR="000E0C4A" w:rsidRPr="000A3708" w:rsidRDefault="000E0C4A" w:rsidP="00094CA3">
            <w:pPr>
              <w:rPr>
                <w:rFonts w:asciiTheme="majorBidi" w:hAnsiTheme="majorBidi" w:cstheme="majorBidi"/>
              </w:rPr>
            </w:pPr>
            <w:r w:rsidRPr="000A3708">
              <w:rPr>
                <w:rFonts w:asciiTheme="majorBidi" w:hAnsiTheme="majorBidi" w:cstheme="majorBidi"/>
              </w:rPr>
              <w:t>1650</w:t>
            </w:r>
          </w:p>
        </w:tc>
        <w:tc>
          <w:tcPr>
            <w:tcW w:w="696" w:type="dxa"/>
          </w:tcPr>
          <w:p w14:paraId="5258EE3E" w14:textId="5E85F55F"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326" w:type="dxa"/>
          </w:tcPr>
          <w:p w14:paraId="38B8969E" w14:textId="681B8B68"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6F721E3F" w14:textId="3F740C5E"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-49.7 </w:t>
            </w:r>
          </w:p>
        </w:tc>
      </w:tr>
      <w:tr w:rsidR="00C62C5C" w:rsidRPr="000A3708" w14:paraId="6327C3E1" w14:textId="07FF51D9" w:rsidTr="00F74462">
        <w:trPr>
          <w:jc w:val="center"/>
        </w:trPr>
        <w:tc>
          <w:tcPr>
            <w:tcW w:w="1787" w:type="dxa"/>
          </w:tcPr>
          <w:p w14:paraId="1B5EBA5D" w14:textId="77777777" w:rsidR="000E0C4A" w:rsidRPr="000A3708" w:rsidRDefault="000E0C4A" w:rsidP="00094CA3">
            <w:pPr>
              <w:rPr>
                <w:rFonts w:asciiTheme="majorBidi" w:hAnsiTheme="majorBidi" w:cstheme="majorBidi"/>
              </w:rPr>
            </w:pPr>
            <w:r w:rsidRPr="000A3708">
              <w:rPr>
                <w:rFonts w:asciiTheme="majorBidi" w:hAnsiTheme="majorBidi" w:cstheme="majorBidi"/>
              </w:rPr>
              <w:t>Massachusetts</w:t>
            </w:r>
          </w:p>
        </w:tc>
        <w:tc>
          <w:tcPr>
            <w:tcW w:w="737" w:type="dxa"/>
          </w:tcPr>
          <w:p w14:paraId="1C203D4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1BDBAF2D" w14:textId="11A0EB91" w:rsidR="000E0C4A" w:rsidRPr="000A3708" w:rsidRDefault="000E0C4A" w:rsidP="00094CA3">
            <w:pPr>
              <w:rPr>
                <w:rFonts w:asciiTheme="majorBidi" w:hAnsiTheme="majorBidi" w:cstheme="majorBidi"/>
              </w:rPr>
            </w:pPr>
            <w:r w:rsidRPr="000A3708">
              <w:rPr>
                <w:rFonts w:asciiTheme="majorBidi" w:hAnsiTheme="majorBidi" w:cstheme="majorBidi"/>
              </w:rPr>
              <w:t>690</w:t>
            </w:r>
          </w:p>
        </w:tc>
        <w:tc>
          <w:tcPr>
            <w:tcW w:w="696" w:type="dxa"/>
          </w:tcPr>
          <w:p w14:paraId="55DC17C7" w14:textId="63577171"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7789239A" w14:textId="78BE7290" w:rsidR="000E0C4A" w:rsidRPr="000A3708" w:rsidRDefault="000E0C4A" w:rsidP="00094CA3">
            <w:pPr>
              <w:rPr>
                <w:rFonts w:asciiTheme="majorBidi" w:hAnsiTheme="majorBidi" w:cstheme="majorBidi"/>
              </w:rPr>
            </w:pPr>
            <w:r w:rsidRPr="000A3708">
              <w:rPr>
                <w:rFonts w:asciiTheme="majorBidi" w:hAnsiTheme="majorBidi" w:cstheme="majorBidi"/>
              </w:rPr>
              <w:t>-570</w:t>
            </w:r>
          </w:p>
        </w:tc>
        <w:tc>
          <w:tcPr>
            <w:tcW w:w="1155" w:type="dxa"/>
          </w:tcPr>
          <w:p w14:paraId="68F3A827" w14:textId="63445F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-82.6 </w:t>
            </w:r>
          </w:p>
        </w:tc>
      </w:tr>
      <w:tr w:rsidR="00C62C5C" w:rsidRPr="000A3708" w14:paraId="707275C9" w14:textId="6686D474" w:rsidTr="00F74462">
        <w:trPr>
          <w:jc w:val="center"/>
        </w:trPr>
        <w:tc>
          <w:tcPr>
            <w:tcW w:w="1787" w:type="dxa"/>
          </w:tcPr>
          <w:p w14:paraId="07926F2D" w14:textId="77777777" w:rsidR="000E0C4A" w:rsidRPr="000A3708" w:rsidRDefault="000E0C4A" w:rsidP="00094CA3">
            <w:pPr>
              <w:rPr>
                <w:rFonts w:asciiTheme="majorBidi" w:hAnsiTheme="majorBidi" w:cstheme="majorBidi"/>
              </w:rPr>
            </w:pPr>
            <w:r w:rsidRPr="000A3708">
              <w:rPr>
                <w:rFonts w:asciiTheme="majorBidi" w:hAnsiTheme="majorBidi" w:cstheme="majorBidi"/>
              </w:rPr>
              <w:t>Michigan</w:t>
            </w:r>
          </w:p>
        </w:tc>
        <w:tc>
          <w:tcPr>
            <w:tcW w:w="737" w:type="dxa"/>
          </w:tcPr>
          <w:p w14:paraId="17BFBC0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319E5375" w14:textId="0C9AC486" w:rsidR="000E0C4A" w:rsidRPr="000A3708" w:rsidRDefault="000E0C4A" w:rsidP="00094CA3">
            <w:pPr>
              <w:rPr>
                <w:rFonts w:asciiTheme="majorBidi" w:hAnsiTheme="majorBidi" w:cstheme="majorBidi"/>
              </w:rPr>
            </w:pPr>
            <w:r w:rsidRPr="000A3708">
              <w:rPr>
                <w:rFonts w:asciiTheme="majorBidi" w:hAnsiTheme="majorBidi" w:cstheme="majorBidi"/>
              </w:rPr>
              <w:t>3040</w:t>
            </w:r>
          </w:p>
        </w:tc>
        <w:tc>
          <w:tcPr>
            <w:tcW w:w="696" w:type="dxa"/>
          </w:tcPr>
          <w:p w14:paraId="21F47856" w14:textId="3E6EF5DF" w:rsidR="000E0C4A" w:rsidRPr="000A3708" w:rsidRDefault="000E0C4A" w:rsidP="00094CA3">
            <w:pPr>
              <w:rPr>
                <w:rFonts w:asciiTheme="majorBidi" w:hAnsiTheme="majorBidi" w:cstheme="majorBidi"/>
              </w:rPr>
            </w:pPr>
            <w:r w:rsidRPr="000A3708">
              <w:rPr>
                <w:rFonts w:asciiTheme="majorBidi" w:hAnsiTheme="majorBidi" w:cstheme="majorBidi"/>
              </w:rPr>
              <w:t>860</w:t>
            </w:r>
          </w:p>
        </w:tc>
        <w:tc>
          <w:tcPr>
            <w:tcW w:w="1326" w:type="dxa"/>
          </w:tcPr>
          <w:p w14:paraId="3AB94400" w14:textId="0E991CDC" w:rsidR="000E0C4A" w:rsidRPr="000A3708" w:rsidRDefault="000E0C4A" w:rsidP="00094CA3">
            <w:pPr>
              <w:rPr>
                <w:rFonts w:asciiTheme="majorBidi" w:hAnsiTheme="majorBidi" w:cstheme="majorBidi"/>
              </w:rPr>
            </w:pPr>
            <w:r w:rsidRPr="000A3708">
              <w:rPr>
                <w:rFonts w:asciiTheme="majorBidi" w:hAnsiTheme="majorBidi" w:cstheme="majorBidi"/>
              </w:rPr>
              <w:t>-2180</w:t>
            </w:r>
          </w:p>
        </w:tc>
        <w:tc>
          <w:tcPr>
            <w:tcW w:w="1155" w:type="dxa"/>
          </w:tcPr>
          <w:p w14:paraId="5D9162BF" w14:textId="6F3A065C"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-71.7 </w:t>
            </w:r>
          </w:p>
        </w:tc>
      </w:tr>
      <w:tr w:rsidR="00C62C5C" w:rsidRPr="000A3708" w14:paraId="6223321F" w14:textId="2D8615DA" w:rsidTr="00F74462">
        <w:trPr>
          <w:jc w:val="center"/>
        </w:trPr>
        <w:tc>
          <w:tcPr>
            <w:tcW w:w="1787" w:type="dxa"/>
          </w:tcPr>
          <w:p w14:paraId="721D8C4A" w14:textId="77777777" w:rsidR="000E0C4A" w:rsidRPr="000A3708" w:rsidRDefault="000E0C4A" w:rsidP="00094CA3">
            <w:pPr>
              <w:rPr>
                <w:rFonts w:asciiTheme="majorBidi" w:hAnsiTheme="majorBidi" w:cstheme="majorBidi"/>
              </w:rPr>
            </w:pPr>
            <w:r w:rsidRPr="000A3708">
              <w:rPr>
                <w:rFonts w:asciiTheme="majorBidi" w:hAnsiTheme="majorBidi" w:cstheme="majorBidi"/>
              </w:rPr>
              <w:t>Minnesota</w:t>
            </w:r>
          </w:p>
        </w:tc>
        <w:tc>
          <w:tcPr>
            <w:tcW w:w="737" w:type="dxa"/>
          </w:tcPr>
          <w:p w14:paraId="729BDED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60C147A8" w14:textId="3A19A2BA" w:rsidR="000E0C4A" w:rsidRPr="000A3708" w:rsidRDefault="000E0C4A" w:rsidP="00094CA3">
            <w:pPr>
              <w:rPr>
                <w:rFonts w:asciiTheme="majorBidi" w:hAnsiTheme="majorBidi" w:cstheme="majorBidi"/>
              </w:rPr>
            </w:pPr>
            <w:r w:rsidRPr="000A3708">
              <w:rPr>
                <w:rFonts w:asciiTheme="majorBidi" w:hAnsiTheme="majorBidi" w:cstheme="majorBidi"/>
              </w:rPr>
              <w:t>410</w:t>
            </w:r>
          </w:p>
        </w:tc>
        <w:tc>
          <w:tcPr>
            <w:tcW w:w="696" w:type="dxa"/>
          </w:tcPr>
          <w:p w14:paraId="71E6D89C" w14:textId="12110505" w:rsidR="000E0C4A" w:rsidRPr="000A3708" w:rsidRDefault="000E0C4A" w:rsidP="00094CA3">
            <w:pPr>
              <w:rPr>
                <w:rFonts w:asciiTheme="majorBidi" w:hAnsiTheme="majorBidi" w:cstheme="majorBidi"/>
              </w:rPr>
            </w:pPr>
            <w:r w:rsidRPr="000A3708">
              <w:rPr>
                <w:rFonts w:asciiTheme="majorBidi" w:hAnsiTheme="majorBidi" w:cstheme="majorBidi"/>
              </w:rPr>
              <w:t>120</w:t>
            </w:r>
          </w:p>
        </w:tc>
        <w:tc>
          <w:tcPr>
            <w:tcW w:w="1326" w:type="dxa"/>
          </w:tcPr>
          <w:p w14:paraId="4010DE0B" w14:textId="24DBA288" w:rsidR="000E0C4A" w:rsidRPr="000A3708" w:rsidRDefault="000E0C4A" w:rsidP="00094CA3">
            <w:pPr>
              <w:rPr>
                <w:rFonts w:asciiTheme="majorBidi" w:hAnsiTheme="majorBidi" w:cstheme="majorBidi"/>
              </w:rPr>
            </w:pPr>
            <w:r w:rsidRPr="000A3708">
              <w:rPr>
                <w:rFonts w:asciiTheme="majorBidi" w:hAnsiTheme="majorBidi" w:cstheme="majorBidi"/>
              </w:rPr>
              <w:t>-280</w:t>
            </w:r>
          </w:p>
        </w:tc>
        <w:tc>
          <w:tcPr>
            <w:tcW w:w="1155" w:type="dxa"/>
          </w:tcPr>
          <w:p w14:paraId="0C010538" w14:textId="0FEF66B0"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-68.3 </w:t>
            </w:r>
          </w:p>
        </w:tc>
      </w:tr>
      <w:tr w:rsidR="00C62C5C" w:rsidRPr="000A3708" w14:paraId="5CC503AD" w14:textId="1E31F197" w:rsidTr="00F74462">
        <w:trPr>
          <w:jc w:val="center"/>
        </w:trPr>
        <w:tc>
          <w:tcPr>
            <w:tcW w:w="1787" w:type="dxa"/>
          </w:tcPr>
          <w:p w14:paraId="7B46BF34"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Mississippi</w:t>
            </w:r>
          </w:p>
        </w:tc>
        <w:tc>
          <w:tcPr>
            <w:tcW w:w="737" w:type="dxa"/>
          </w:tcPr>
          <w:p w14:paraId="642215F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0AB18A1D" w14:textId="6C182053" w:rsidR="000E0C4A" w:rsidRPr="000A3708" w:rsidRDefault="000E0C4A" w:rsidP="00094CA3">
            <w:pPr>
              <w:rPr>
                <w:rFonts w:asciiTheme="majorBidi" w:hAnsiTheme="majorBidi" w:cstheme="majorBidi"/>
              </w:rPr>
            </w:pPr>
            <w:r w:rsidRPr="000A3708">
              <w:rPr>
                <w:rFonts w:asciiTheme="majorBidi" w:hAnsiTheme="majorBidi" w:cstheme="majorBidi"/>
              </w:rPr>
              <w:t>1380</w:t>
            </w:r>
          </w:p>
        </w:tc>
        <w:tc>
          <w:tcPr>
            <w:tcW w:w="696" w:type="dxa"/>
          </w:tcPr>
          <w:p w14:paraId="580C24CB" w14:textId="6A59D48F" w:rsidR="000E0C4A" w:rsidRPr="000A3708" w:rsidRDefault="000E0C4A" w:rsidP="00094CA3">
            <w:pPr>
              <w:rPr>
                <w:rFonts w:asciiTheme="majorBidi" w:hAnsiTheme="majorBidi" w:cstheme="majorBidi"/>
              </w:rPr>
            </w:pPr>
            <w:r w:rsidRPr="000A3708">
              <w:rPr>
                <w:rFonts w:asciiTheme="majorBidi" w:hAnsiTheme="majorBidi" w:cstheme="majorBidi"/>
              </w:rPr>
              <w:t>540</w:t>
            </w:r>
          </w:p>
        </w:tc>
        <w:tc>
          <w:tcPr>
            <w:tcW w:w="1326" w:type="dxa"/>
          </w:tcPr>
          <w:p w14:paraId="64EC6AAB" w14:textId="57CC1C84"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155" w:type="dxa"/>
          </w:tcPr>
          <w:p w14:paraId="7D0DE2D4" w14:textId="23D269B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-60.1 </w:t>
            </w:r>
          </w:p>
        </w:tc>
      </w:tr>
      <w:tr w:rsidR="00C62C5C" w:rsidRPr="000A3708" w14:paraId="3BEED32E" w14:textId="18C3C8F8" w:rsidTr="00F74462">
        <w:trPr>
          <w:jc w:val="center"/>
        </w:trPr>
        <w:tc>
          <w:tcPr>
            <w:tcW w:w="1787" w:type="dxa"/>
          </w:tcPr>
          <w:p w14:paraId="0D2AF0B9" w14:textId="77777777" w:rsidR="000E0C4A" w:rsidRPr="000A3708" w:rsidRDefault="000E0C4A" w:rsidP="00094CA3">
            <w:pPr>
              <w:rPr>
                <w:rFonts w:asciiTheme="majorBidi" w:hAnsiTheme="majorBidi" w:cstheme="majorBidi"/>
              </w:rPr>
            </w:pPr>
            <w:r w:rsidRPr="000A3708">
              <w:rPr>
                <w:rFonts w:asciiTheme="majorBidi" w:hAnsiTheme="majorBidi" w:cstheme="majorBidi"/>
              </w:rPr>
              <w:t>Missouri</w:t>
            </w:r>
          </w:p>
        </w:tc>
        <w:tc>
          <w:tcPr>
            <w:tcW w:w="737" w:type="dxa"/>
          </w:tcPr>
          <w:p w14:paraId="436199C3"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12549C4B" w14:textId="45F1429B" w:rsidR="000E0C4A" w:rsidRPr="000A3708" w:rsidRDefault="000E0C4A" w:rsidP="00094CA3">
            <w:pPr>
              <w:rPr>
                <w:rFonts w:asciiTheme="majorBidi" w:hAnsiTheme="majorBidi" w:cstheme="majorBidi"/>
              </w:rPr>
            </w:pPr>
            <w:r w:rsidRPr="000A3708">
              <w:rPr>
                <w:rFonts w:asciiTheme="majorBidi" w:hAnsiTheme="majorBidi" w:cstheme="majorBidi"/>
              </w:rPr>
              <w:t>2880</w:t>
            </w:r>
          </w:p>
        </w:tc>
        <w:tc>
          <w:tcPr>
            <w:tcW w:w="696" w:type="dxa"/>
          </w:tcPr>
          <w:p w14:paraId="52FCA38A" w14:textId="1152EF93" w:rsidR="000E0C4A" w:rsidRPr="000A3708" w:rsidRDefault="000E0C4A" w:rsidP="00094CA3">
            <w:pPr>
              <w:rPr>
                <w:rFonts w:asciiTheme="majorBidi" w:hAnsiTheme="majorBidi" w:cstheme="majorBidi"/>
              </w:rPr>
            </w:pPr>
            <w:r w:rsidRPr="000A3708">
              <w:rPr>
                <w:rFonts w:asciiTheme="majorBidi" w:hAnsiTheme="majorBidi" w:cstheme="majorBidi"/>
              </w:rPr>
              <w:t>1160</w:t>
            </w:r>
          </w:p>
        </w:tc>
        <w:tc>
          <w:tcPr>
            <w:tcW w:w="1326" w:type="dxa"/>
          </w:tcPr>
          <w:p w14:paraId="411ACB1C" w14:textId="55FE66B2" w:rsidR="000E0C4A" w:rsidRPr="000A3708" w:rsidRDefault="000E0C4A" w:rsidP="00094CA3">
            <w:pPr>
              <w:rPr>
                <w:rFonts w:asciiTheme="majorBidi" w:hAnsiTheme="majorBidi" w:cstheme="majorBidi"/>
              </w:rPr>
            </w:pPr>
            <w:r w:rsidRPr="000A3708">
              <w:rPr>
                <w:rFonts w:asciiTheme="majorBidi" w:hAnsiTheme="majorBidi" w:cstheme="majorBidi"/>
              </w:rPr>
              <w:t>-1720</w:t>
            </w:r>
          </w:p>
        </w:tc>
        <w:tc>
          <w:tcPr>
            <w:tcW w:w="1155" w:type="dxa"/>
          </w:tcPr>
          <w:p w14:paraId="2A017F94" w14:textId="5FE42062"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-59.7 </w:t>
            </w:r>
          </w:p>
        </w:tc>
      </w:tr>
      <w:tr w:rsidR="00C62C5C" w:rsidRPr="000A3708" w14:paraId="4F7C1C60" w14:textId="16880E0F" w:rsidTr="00F74462">
        <w:trPr>
          <w:jc w:val="center"/>
        </w:trPr>
        <w:tc>
          <w:tcPr>
            <w:tcW w:w="1787" w:type="dxa"/>
          </w:tcPr>
          <w:p w14:paraId="542855AA" w14:textId="77777777" w:rsidR="000E0C4A" w:rsidRPr="000A3708" w:rsidRDefault="000E0C4A" w:rsidP="00094CA3">
            <w:pPr>
              <w:rPr>
                <w:rFonts w:asciiTheme="majorBidi" w:hAnsiTheme="majorBidi" w:cstheme="majorBidi"/>
              </w:rPr>
            </w:pPr>
            <w:r w:rsidRPr="000A3708">
              <w:rPr>
                <w:rFonts w:asciiTheme="majorBidi" w:hAnsiTheme="majorBidi" w:cstheme="majorBidi"/>
              </w:rPr>
              <w:t>Montana</w:t>
            </w:r>
          </w:p>
        </w:tc>
        <w:tc>
          <w:tcPr>
            <w:tcW w:w="737" w:type="dxa"/>
          </w:tcPr>
          <w:p w14:paraId="2A6B3F5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F68B0C2" w14:textId="172D2669"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1E51F45F" w14:textId="4685450E"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49189795" w14:textId="486E7363"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155" w:type="dxa"/>
          </w:tcPr>
          <w:p w14:paraId="7C901F40" w14:textId="60DED9D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73563A82" w14:textId="400BD73B" w:rsidTr="00F74462">
        <w:trPr>
          <w:jc w:val="center"/>
        </w:trPr>
        <w:tc>
          <w:tcPr>
            <w:tcW w:w="1787" w:type="dxa"/>
          </w:tcPr>
          <w:p w14:paraId="67596245" w14:textId="77777777" w:rsidR="000E0C4A" w:rsidRPr="000A3708" w:rsidRDefault="000E0C4A" w:rsidP="00094CA3">
            <w:pPr>
              <w:rPr>
                <w:rFonts w:asciiTheme="majorBidi" w:hAnsiTheme="majorBidi" w:cstheme="majorBidi"/>
              </w:rPr>
            </w:pPr>
            <w:r w:rsidRPr="000A3708">
              <w:rPr>
                <w:rFonts w:asciiTheme="majorBidi" w:hAnsiTheme="majorBidi" w:cstheme="majorBidi"/>
              </w:rPr>
              <w:t>Nebraska</w:t>
            </w:r>
          </w:p>
        </w:tc>
        <w:tc>
          <w:tcPr>
            <w:tcW w:w="737" w:type="dxa"/>
          </w:tcPr>
          <w:p w14:paraId="6B1BD14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25384CF6" w14:textId="12A6DE12"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696" w:type="dxa"/>
          </w:tcPr>
          <w:p w14:paraId="7BED4DCF" w14:textId="62D6E705"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59CEF33C" w14:textId="4571FE6A" w:rsidR="000E0C4A" w:rsidRPr="000A3708" w:rsidRDefault="000E0C4A" w:rsidP="00094CA3">
            <w:pPr>
              <w:rPr>
                <w:rFonts w:asciiTheme="majorBidi" w:hAnsiTheme="majorBidi" w:cstheme="majorBidi"/>
              </w:rPr>
            </w:pPr>
            <w:r w:rsidRPr="000A3708">
              <w:rPr>
                <w:rFonts w:asciiTheme="majorBidi" w:hAnsiTheme="majorBidi" w:cstheme="majorBidi"/>
              </w:rPr>
              <w:t>-240</w:t>
            </w:r>
          </w:p>
        </w:tc>
        <w:tc>
          <w:tcPr>
            <w:tcW w:w="1155" w:type="dxa"/>
          </w:tcPr>
          <w:p w14:paraId="214CCB60" w14:textId="1C931EB5"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-82.8 </w:t>
            </w:r>
          </w:p>
        </w:tc>
      </w:tr>
      <w:tr w:rsidR="00C62C5C" w:rsidRPr="000A3708" w14:paraId="1E385E5D" w14:textId="1A22ECA8" w:rsidTr="00F74462">
        <w:trPr>
          <w:jc w:val="center"/>
        </w:trPr>
        <w:tc>
          <w:tcPr>
            <w:tcW w:w="1787" w:type="dxa"/>
          </w:tcPr>
          <w:p w14:paraId="4E0F74C7" w14:textId="77777777" w:rsidR="000E0C4A" w:rsidRPr="000A3708" w:rsidRDefault="000E0C4A" w:rsidP="00094CA3">
            <w:pPr>
              <w:rPr>
                <w:rFonts w:asciiTheme="majorBidi" w:hAnsiTheme="majorBidi" w:cstheme="majorBidi"/>
              </w:rPr>
            </w:pPr>
            <w:r w:rsidRPr="000A3708">
              <w:rPr>
                <w:rFonts w:asciiTheme="majorBidi" w:hAnsiTheme="majorBidi" w:cstheme="majorBidi"/>
              </w:rPr>
              <w:t>Nevada</w:t>
            </w:r>
          </w:p>
        </w:tc>
        <w:tc>
          <w:tcPr>
            <w:tcW w:w="737" w:type="dxa"/>
          </w:tcPr>
          <w:p w14:paraId="41FFD155"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0E0E77F5" w14:textId="309FD38B"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5C1CAFD2" w14:textId="14A4F513"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1326" w:type="dxa"/>
          </w:tcPr>
          <w:p w14:paraId="5391DF82" w14:textId="6AA0F4AE"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155" w:type="dxa"/>
          </w:tcPr>
          <w:p w14:paraId="48DDA726" w14:textId="614435AC"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40.0</w:t>
            </w:r>
          </w:p>
        </w:tc>
      </w:tr>
      <w:tr w:rsidR="00C62C5C" w:rsidRPr="000A3708" w14:paraId="19D1CF16" w14:textId="7A622688" w:rsidTr="00F74462">
        <w:trPr>
          <w:jc w:val="center"/>
        </w:trPr>
        <w:tc>
          <w:tcPr>
            <w:tcW w:w="1787" w:type="dxa"/>
          </w:tcPr>
          <w:p w14:paraId="7388CAFB"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Hampshire</w:t>
            </w:r>
          </w:p>
        </w:tc>
        <w:tc>
          <w:tcPr>
            <w:tcW w:w="737" w:type="dxa"/>
          </w:tcPr>
          <w:p w14:paraId="61DFF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69218D0A" w14:textId="0B688437"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696" w:type="dxa"/>
          </w:tcPr>
          <w:p w14:paraId="472C9671" w14:textId="081C91D8"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149456C7" w14:textId="5D341439"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226D256C" w14:textId="10CBE2E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-60.0</w:t>
            </w:r>
          </w:p>
        </w:tc>
      </w:tr>
      <w:tr w:rsidR="00C62C5C" w:rsidRPr="000A3708" w14:paraId="593BF7B2" w14:textId="50415702" w:rsidTr="00F74462">
        <w:trPr>
          <w:jc w:val="center"/>
        </w:trPr>
        <w:tc>
          <w:tcPr>
            <w:tcW w:w="1787" w:type="dxa"/>
          </w:tcPr>
          <w:p w14:paraId="21023AB6"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Jersey</w:t>
            </w:r>
          </w:p>
        </w:tc>
        <w:tc>
          <w:tcPr>
            <w:tcW w:w="737" w:type="dxa"/>
          </w:tcPr>
          <w:p w14:paraId="6D9329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419A4511" w14:textId="2A92EDB1" w:rsidR="000E0C4A" w:rsidRPr="000A3708" w:rsidRDefault="000E0C4A" w:rsidP="00094CA3">
            <w:pPr>
              <w:rPr>
                <w:rFonts w:asciiTheme="majorBidi" w:hAnsiTheme="majorBidi" w:cstheme="majorBidi"/>
              </w:rPr>
            </w:pPr>
            <w:r w:rsidRPr="000A3708">
              <w:rPr>
                <w:rFonts w:asciiTheme="majorBidi" w:hAnsiTheme="majorBidi" w:cstheme="majorBidi"/>
              </w:rPr>
              <w:t>1810</w:t>
            </w:r>
          </w:p>
        </w:tc>
        <w:tc>
          <w:tcPr>
            <w:tcW w:w="696" w:type="dxa"/>
          </w:tcPr>
          <w:p w14:paraId="56586E52" w14:textId="511DC9BD" w:rsidR="000E0C4A" w:rsidRPr="000A3708" w:rsidRDefault="000E0C4A" w:rsidP="00094CA3">
            <w:pPr>
              <w:rPr>
                <w:rFonts w:asciiTheme="majorBidi" w:hAnsiTheme="majorBidi" w:cstheme="majorBidi"/>
              </w:rPr>
            </w:pPr>
            <w:r w:rsidRPr="000A3708">
              <w:rPr>
                <w:rFonts w:asciiTheme="majorBidi" w:hAnsiTheme="majorBidi" w:cstheme="majorBidi"/>
              </w:rPr>
              <w:t>750</w:t>
            </w:r>
          </w:p>
        </w:tc>
        <w:tc>
          <w:tcPr>
            <w:tcW w:w="1326" w:type="dxa"/>
          </w:tcPr>
          <w:p w14:paraId="198D3521" w14:textId="2C6C68C4" w:rsidR="000E0C4A" w:rsidRPr="000A3708" w:rsidRDefault="000E0C4A" w:rsidP="00094CA3">
            <w:pPr>
              <w:rPr>
                <w:rFonts w:asciiTheme="majorBidi" w:hAnsiTheme="majorBidi" w:cstheme="majorBidi"/>
              </w:rPr>
            </w:pPr>
            <w:r w:rsidRPr="000A3708">
              <w:rPr>
                <w:rFonts w:asciiTheme="majorBidi" w:hAnsiTheme="majorBidi" w:cstheme="majorBidi"/>
              </w:rPr>
              <w:t>-1060</w:t>
            </w:r>
          </w:p>
        </w:tc>
        <w:tc>
          <w:tcPr>
            <w:tcW w:w="1155" w:type="dxa"/>
          </w:tcPr>
          <w:p w14:paraId="75B3B919" w14:textId="52F66DB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-58.6 </w:t>
            </w:r>
          </w:p>
        </w:tc>
      </w:tr>
      <w:tr w:rsidR="00C62C5C" w:rsidRPr="000A3708" w14:paraId="23F7977D" w14:textId="0AD0D7F7" w:rsidTr="00F74462">
        <w:trPr>
          <w:jc w:val="center"/>
        </w:trPr>
        <w:tc>
          <w:tcPr>
            <w:tcW w:w="1787" w:type="dxa"/>
          </w:tcPr>
          <w:p w14:paraId="6C9A5728"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Mexico</w:t>
            </w:r>
          </w:p>
        </w:tc>
        <w:tc>
          <w:tcPr>
            <w:tcW w:w="737" w:type="dxa"/>
          </w:tcPr>
          <w:p w14:paraId="780E7E28"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5F0AC2A2" w14:textId="070F8D1F" w:rsidR="000E0C4A" w:rsidRPr="000A3708" w:rsidRDefault="000E0C4A" w:rsidP="00094CA3">
            <w:pPr>
              <w:rPr>
                <w:rFonts w:asciiTheme="majorBidi" w:hAnsiTheme="majorBidi" w:cstheme="majorBidi"/>
              </w:rPr>
            </w:pPr>
            <w:r w:rsidRPr="000A3708">
              <w:rPr>
                <w:rFonts w:asciiTheme="majorBidi" w:hAnsiTheme="majorBidi" w:cstheme="majorBidi"/>
              </w:rPr>
              <w:t>100</w:t>
            </w:r>
          </w:p>
        </w:tc>
        <w:tc>
          <w:tcPr>
            <w:tcW w:w="696" w:type="dxa"/>
          </w:tcPr>
          <w:p w14:paraId="3AD9B5AA" w14:textId="3B56424F"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1326" w:type="dxa"/>
          </w:tcPr>
          <w:p w14:paraId="4D1B1B6A" w14:textId="3B3A68C9" w:rsidR="000E0C4A" w:rsidRPr="000A3708" w:rsidRDefault="000E0C4A" w:rsidP="00094CA3">
            <w:pPr>
              <w:rPr>
                <w:rFonts w:asciiTheme="majorBidi" w:hAnsiTheme="majorBidi" w:cstheme="majorBidi"/>
              </w:rPr>
            </w:pPr>
            <w:r w:rsidRPr="000A3708">
              <w:rPr>
                <w:rFonts w:asciiTheme="majorBidi" w:hAnsiTheme="majorBidi" w:cstheme="majorBidi"/>
              </w:rPr>
              <w:t>-90</w:t>
            </w:r>
          </w:p>
        </w:tc>
        <w:tc>
          <w:tcPr>
            <w:tcW w:w="1155" w:type="dxa"/>
          </w:tcPr>
          <w:p w14:paraId="08F9D728" w14:textId="47880E9B"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-90.0</w:t>
            </w:r>
          </w:p>
        </w:tc>
      </w:tr>
      <w:tr w:rsidR="00C62C5C" w:rsidRPr="000A3708" w14:paraId="07E2DD2A" w14:textId="73BFC463" w:rsidTr="00F74462">
        <w:trPr>
          <w:jc w:val="center"/>
        </w:trPr>
        <w:tc>
          <w:tcPr>
            <w:tcW w:w="1787" w:type="dxa"/>
          </w:tcPr>
          <w:p w14:paraId="6C7B520D" w14:textId="77777777" w:rsidR="000E0C4A" w:rsidRPr="000A3708" w:rsidRDefault="000E0C4A" w:rsidP="00094CA3">
            <w:pPr>
              <w:rPr>
                <w:rFonts w:asciiTheme="majorBidi" w:hAnsiTheme="majorBidi" w:cstheme="majorBidi"/>
              </w:rPr>
            </w:pPr>
            <w:r w:rsidRPr="000A3708">
              <w:rPr>
                <w:rFonts w:asciiTheme="majorBidi" w:hAnsiTheme="majorBidi" w:cstheme="majorBidi"/>
              </w:rPr>
              <w:t>New York</w:t>
            </w:r>
          </w:p>
        </w:tc>
        <w:tc>
          <w:tcPr>
            <w:tcW w:w="737" w:type="dxa"/>
          </w:tcPr>
          <w:p w14:paraId="5207AD0A"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0B863D44" w14:textId="3B1FE4FD" w:rsidR="000E0C4A" w:rsidRPr="000A3708" w:rsidRDefault="000E0C4A" w:rsidP="00094CA3">
            <w:pPr>
              <w:rPr>
                <w:rFonts w:asciiTheme="majorBidi" w:hAnsiTheme="majorBidi" w:cstheme="majorBidi"/>
              </w:rPr>
            </w:pPr>
            <w:r w:rsidRPr="000A3708">
              <w:rPr>
                <w:rFonts w:asciiTheme="majorBidi" w:hAnsiTheme="majorBidi" w:cstheme="majorBidi"/>
              </w:rPr>
              <w:t>2740</w:t>
            </w:r>
          </w:p>
        </w:tc>
        <w:tc>
          <w:tcPr>
            <w:tcW w:w="696" w:type="dxa"/>
          </w:tcPr>
          <w:p w14:paraId="37E90B02" w14:textId="207F43E0" w:rsidR="000E0C4A" w:rsidRPr="000A3708" w:rsidRDefault="000E0C4A" w:rsidP="00094CA3">
            <w:pPr>
              <w:rPr>
                <w:rFonts w:asciiTheme="majorBidi" w:hAnsiTheme="majorBidi" w:cstheme="majorBidi"/>
              </w:rPr>
            </w:pPr>
            <w:r w:rsidRPr="000A3708">
              <w:rPr>
                <w:rFonts w:asciiTheme="majorBidi" w:hAnsiTheme="majorBidi" w:cstheme="majorBidi"/>
              </w:rPr>
              <w:t>920</w:t>
            </w:r>
          </w:p>
        </w:tc>
        <w:tc>
          <w:tcPr>
            <w:tcW w:w="1326" w:type="dxa"/>
          </w:tcPr>
          <w:p w14:paraId="02581323" w14:textId="13D8971A" w:rsidR="000E0C4A" w:rsidRPr="000A3708" w:rsidRDefault="000E0C4A" w:rsidP="00094CA3">
            <w:pPr>
              <w:rPr>
                <w:rFonts w:asciiTheme="majorBidi" w:hAnsiTheme="majorBidi" w:cstheme="majorBidi"/>
              </w:rPr>
            </w:pPr>
            <w:r w:rsidRPr="000A3708">
              <w:rPr>
                <w:rFonts w:asciiTheme="majorBidi" w:hAnsiTheme="majorBidi" w:cstheme="majorBidi"/>
              </w:rPr>
              <w:t>-1820</w:t>
            </w:r>
          </w:p>
        </w:tc>
        <w:tc>
          <w:tcPr>
            <w:tcW w:w="1155" w:type="dxa"/>
          </w:tcPr>
          <w:p w14:paraId="1EDE0646" w14:textId="6093C25F"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-66.4 </w:t>
            </w:r>
          </w:p>
        </w:tc>
      </w:tr>
      <w:tr w:rsidR="00C62C5C" w:rsidRPr="000A3708" w14:paraId="38CDC08D" w14:textId="46A36C18" w:rsidTr="00F74462">
        <w:trPr>
          <w:jc w:val="center"/>
        </w:trPr>
        <w:tc>
          <w:tcPr>
            <w:tcW w:w="1787" w:type="dxa"/>
          </w:tcPr>
          <w:p w14:paraId="254B579F"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Carolina</w:t>
            </w:r>
          </w:p>
        </w:tc>
        <w:tc>
          <w:tcPr>
            <w:tcW w:w="737" w:type="dxa"/>
          </w:tcPr>
          <w:p w14:paraId="566D448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38EB78A1" w14:textId="1AC1DD37" w:rsidR="000E0C4A" w:rsidRPr="000A3708" w:rsidRDefault="000E0C4A" w:rsidP="00094CA3">
            <w:pPr>
              <w:rPr>
                <w:rFonts w:asciiTheme="majorBidi" w:hAnsiTheme="majorBidi" w:cstheme="majorBidi"/>
              </w:rPr>
            </w:pPr>
            <w:r w:rsidRPr="000A3708">
              <w:rPr>
                <w:rFonts w:asciiTheme="majorBidi" w:hAnsiTheme="majorBidi" w:cstheme="majorBidi"/>
              </w:rPr>
              <w:t>3410</w:t>
            </w:r>
          </w:p>
        </w:tc>
        <w:tc>
          <w:tcPr>
            <w:tcW w:w="696" w:type="dxa"/>
          </w:tcPr>
          <w:p w14:paraId="3C7F787A" w14:textId="528D1CCB" w:rsidR="000E0C4A" w:rsidRPr="000A3708" w:rsidRDefault="000E0C4A" w:rsidP="00094CA3">
            <w:pPr>
              <w:rPr>
                <w:rFonts w:asciiTheme="majorBidi" w:hAnsiTheme="majorBidi" w:cstheme="majorBidi"/>
              </w:rPr>
            </w:pPr>
            <w:r w:rsidRPr="000A3708">
              <w:rPr>
                <w:rFonts w:asciiTheme="majorBidi" w:hAnsiTheme="majorBidi" w:cstheme="majorBidi"/>
              </w:rPr>
              <w:t>1350</w:t>
            </w:r>
          </w:p>
        </w:tc>
        <w:tc>
          <w:tcPr>
            <w:tcW w:w="1326" w:type="dxa"/>
          </w:tcPr>
          <w:p w14:paraId="013DBECF" w14:textId="0FEBACE5" w:rsidR="000E0C4A" w:rsidRPr="000A3708" w:rsidRDefault="000E0C4A" w:rsidP="00094CA3">
            <w:pPr>
              <w:rPr>
                <w:rFonts w:asciiTheme="majorBidi" w:hAnsiTheme="majorBidi" w:cstheme="majorBidi"/>
              </w:rPr>
            </w:pPr>
            <w:r w:rsidRPr="000A3708">
              <w:rPr>
                <w:rFonts w:asciiTheme="majorBidi" w:hAnsiTheme="majorBidi" w:cstheme="majorBidi"/>
              </w:rPr>
              <w:t>-2060</w:t>
            </w:r>
          </w:p>
        </w:tc>
        <w:tc>
          <w:tcPr>
            <w:tcW w:w="1155" w:type="dxa"/>
          </w:tcPr>
          <w:p w14:paraId="0676A532" w14:textId="23CE4336"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-60.4 </w:t>
            </w:r>
          </w:p>
        </w:tc>
      </w:tr>
      <w:tr w:rsidR="00C62C5C" w:rsidRPr="000A3708" w14:paraId="49DFB275" w14:textId="10AC25CA" w:rsidTr="00F74462">
        <w:trPr>
          <w:jc w:val="center"/>
        </w:trPr>
        <w:tc>
          <w:tcPr>
            <w:tcW w:w="1787" w:type="dxa"/>
          </w:tcPr>
          <w:p w14:paraId="4860A14A" w14:textId="77777777" w:rsidR="000E0C4A" w:rsidRPr="000A3708" w:rsidRDefault="000E0C4A" w:rsidP="00094CA3">
            <w:pPr>
              <w:rPr>
                <w:rFonts w:asciiTheme="majorBidi" w:hAnsiTheme="majorBidi" w:cstheme="majorBidi"/>
              </w:rPr>
            </w:pPr>
            <w:r w:rsidRPr="000A3708">
              <w:rPr>
                <w:rFonts w:asciiTheme="majorBidi" w:hAnsiTheme="majorBidi" w:cstheme="majorBidi"/>
              </w:rPr>
              <w:t>North Dakota</w:t>
            </w:r>
          </w:p>
        </w:tc>
        <w:tc>
          <w:tcPr>
            <w:tcW w:w="737" w:type="dxa"/>
          </w:tcPr>
          <w:p w14:paraId="3E185E7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47EBBE43" w14:textId="1501939B" w:rsidR="000E0C4A" w:rsidRPr="000A3708" w:rsidRDefault="000E0C4A" w:rsidP="00094CA3">
            <w:pPr>
              <w:rPr>
                <w:rFonts w:asciiTheme="majorBidi" w:hAnsiTheme="majorBidi" w:cstheme="majorBidi"/>
              </w:rPr>
            </w:pPr>
            <w:r w:rsidRPr="000A3708">
              <w:rPr>
                <w:rFonts w:asciiTheme="majorBidi" w:hAnsiTheme="majorBidi" w:cstheme="majorBidi"/>
              </w:rPr>
              <w:t>10</w:t>
            </w:r>
          </w:p>
        </w:tc>
        <w:tc>
          <w:tcPr>
            <w:tcW w:w="696" w:type="dxa"/>
          </w:tcPr>
          <w:p w14:paraId="39EEE66F" w14:textId="47E9A0A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D0AFEDA" w14:textId="4AC4502B"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73279D2" w14:textId="3AF5329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r w:rsidR="00C62C5C" w:rsidRPr="000A3708" w14:paraId="2CBBF977" w14:textId="2678330D" w:rsidTr="00F74462">
        <w:trPr>
          <w:jc w:val="center"/>
        </w:trPr>
        <w:tc>
          <w:tcPr>
            <w:tcW w:w="1787" w:type="dxa"/>
          </w:tcPr>
          <w:p w14:paraId="25CE145D" w14:textId="77777777" w:rsidR="000E0C4A" w:rsidRPr="000A3708" w:rsidRDefault="000E0C4A" w:rsidP="00094CA3">
            <w:pPr>
              <w:rPr>
                <w:rFonts w:asciiTheme="majorBidi" w:hAnsiTheme="majorBidi" w:cstheme="majorBidi"/>
              </w:rPr>
            </w:pPr>
            <w:r w:rsidRPr="000A3708">
              <w:rPr>
                <w:rFonts w:asciiTheme="majorBidi" w:hAnsiTheme="majorBidi" w:cstheme="majorBidi"/>
              </w:rPr>
              <w:t>Ohio</w:t>
            </w:r>
          </w:p>
        </w:tc>
        <w:tc>
          <w:tcPr>
            <w:tcW w:w="737" w:type="dxa"/>
          </w:tcPr>
          <w:p w14:paraId="6DEFEFCD"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28CF7845" w14:textId="247C4E6A" w:rsidR="000E0C4A" w:rsidRPr="000A3708" w:rsidRDefault="000E0C4A" w:rsidP="00094CA3">
            <w:pPr>
              <w:rPr>
                <w:rFonts w:asciiTheme="majorBidi" w:hAnsiTheme="majorBidi" w:cstheme="majorBidi"/>
              </w:rPr>
            </w:pPr>
            <w:r w:rsidRPr="000A3708">
              <w:rPr>
                <w:rFonts w:asciiTheme="majorBidi" w:hAnsiTheme="majorBidi" w:cstheme="majorBidi"/>
              </w:rPr>
              <w:t>5160</w:t>
            </w:r>
          </w:p>
        </w:tc>
        <w:tc>
          <w:tcPr>
            <w:tcW w:w="696" w:type="dxa"/>
          </w:tcPr>
          <w:p w14:paraId="3A45BF04" w14:textId="7B3277C4" w:rsidR="000E0C4A" w:rsidRPr="000A3708" w:rsidRDefault="000E0C4A" w:rsidP="00094CA3">
            <w:pPr>
              <w:rPr>
                <w:rFonts w:asciiTheme="majorBidi" w:hAnsiTheme="majorBidi" w:cstheme="majorBidi"/>
              </w:rPr>
            </w:pPr>
            <w:r w:rsidRPr="000A3708">
              <w:rPr>
                <w:rFonts w:asciiTheme="majorBidi" w:hAnsiTheme="majorBidi" w:cstheme="majorBidi"/>
              </w:rPr>
              <w:t>2100</w:t>
            </w:r>
          </w:p>
        </w:tc>
        <w:tc>
          <w:tcPr>
            <w:tcW w:w="1326" w:type="dxa"/>
          </w:tcPr>
          <w:p w14:paraId="20BDCF07" w14:textId="21CBCBA9" w:rsidR="000E0C4A" w:rsidRPr="000A3708" w:rsidRDefault="000E0C4A" w:rsidP="00094CA3">
            <w:pPr>
              <w:rPr>
                <w:rFonts w:asciiTheme="majorBidi" w:hAnsiTheme="majorBidi" w:cstheme="majorBidi"/>
              </w:rPr>
            </w:pPr>
            <w:r w:rsidRPr="000A3708">
              <w:rPr>
                <w:rFonts w:asciiTheme="majorBidi" w:hAnsiTheme="majorBidi" w:cstheme="majorBidi"/>
              </w:rPr>
              <w:t>-3060</w:t>
            </w:r>
          </w:p>
        </w:tc>
        <w:tc>
          <w:tcPr>
            <w:tcW w:w="1155" w:type="dxa"/>
          </w:tcPr>
          <w:p w14:paraId="6C4B3151" w14:textId="46E309AA"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-59.3 </w:t>
            </w:r>
          </w:p>
        </w:tc>
      </w:tr>
      <w:tr w:rsidR="00C62C5C" w:rsidRPr="000A3708" w14:paraId="56336104" w14:textId="1BAFE817" w:rsidTr="00F74462">
        <w:trPr>
          <w:jc w:val="center"/>
        </w:trPr>
        <w:tc>
          <w:tcPr>
            <w:tcW w:w="1787" w:type="dxa"/>
          </w:tcPr>
          <w:p w14:paraId="425E0D5E" w14:textId="77777777" w:rsidR="000E0C4A" w:rsidRPr="000A3708" w:rsidRDefault="000E0C4A" w:rsidP="00094CA3">
            <w:pPr>
              <w:rPr>
                <w:rFonts w:asciiTheme="majorBidi" w:hAnsiTheme="majorBidi" w:cstheme="majorBidi"/>
              </w:rPr>
            </w:pPr>
            <w:r w:rsidRPr="000A3708">
              <w:rPr>
                <w:rFonts w:asciiTheme="majorBidi" w:hAnsiTheme="majorBidi" w:cstheme="majorBidi"/>
              </w:rPr>
              <w:t>Oklahoma</w:t>
            </w:r>
          </w:p>
        </w:tc>
        <w:tc>
          <w:tcPr>
            <w:tcW w:w="737" w:type="dxa"/>
          </w:tcPr>
          <w:p w14:paraId="2D339F6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3076D423" w14:textId="51016749" w:rsidR="000E0C4A" w:rsidRPr="000A3708" w:rsidRDefault="000E0C4A" w:rsidP="00094CA3">
            <w:pPr>
              <w:rPr>
                <w:rFonts w:asciiTheme="majorBidi" w:hAnsiTheme="majorBidi" w:cstheme="majorBidi"/>
              </w:rPr>
            </w:pPr>
            <w:r w:rsidRPr="000A3708">
              <w:rPr>
                <w:rFonts w:asciiTheme="majorBidi" w:hAnsiTheme="majorBidi" w:cstheme="majorBidi"/>
              </w:rPr>
              <w:t>1320</w:t>
            </w:r>
          </w:p>
        </w:tc>
        <w:tc>
          <w:tcPr>
            <w:tcW w:w="696" w:type="dxa"/>
          </w:tcPr>
          <w:p w14:paraId="59B51283" w14:textId="08D61C60" w:rsidR="000E0C4A" w:rsidRPr="000A3708" w:rsidRDefault="000E0C4A" w:rsidP="00094CA3">
            <w:pPr>
              <w:rPr>
                <w:rFonts w:asciiTheme="majorBidi" w:hAnsiTheme="majorBidi" w:cstheme="majorBidi"/>
              </w:rPr>
            </w:pPr>
            <w:r w:rsidRPr="000A3708">
              <w:rPr>
                <w:rFonts w:asciiTheme="majorBidi" w:hAnsiTheme="majorBidi" w:cstheme="majorBidi"/>
              </w:rPr>
              <w:t>490</w:t>
            </w:r>
          </w:p>
        </w:tc>
        <w:tc>
          <w:tcPr>
            <w:tcW w:w="1326" w:type="dxa"/>
          </w:tcPr>
          <w:p w14:paraId="12941697" w14:textId="142A9AFE" w:rsidR="000E0C4A" w:rsidRPr="000A3708" w:rsidRDefault="000E0C4A" w:rsidP="00094CA3">
            <w:pPr>
              <w:rPr>
                <w:rFonts w:asciiTheme="majorBidi" w:hAnsiTheme="majorBidi" w:cstheme="majorBidi"/>
              </w:rPr>
            </w:pPr>
            <w:r w:rsidRPr="000A3708">
              <w:rPr>
                <w:rFonts w:asciiTheme="majorBidi" w:hAnsiTheme="majorBidi" w:cstheme="majorBidi"/>
              </w:rPr>
              <w:t>-820</w:t>
            </w:r>
          </w:p>
        </w:tc>
        <w:tc>
          <w:tcPr>
            <w:tcW w:w="1155" w:type="dxa"/>
          </w:tcPr>
          <w:p w14:paraId="466770FA" w14:textId="2468C15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-62.1 </w:t>
            </w:r>
          </w:p>
        </w:tc>
      </w:tr>
    </w:tbl>
    <w:p w14:paraId="562BAB50" w14:textId="77777777" w:rsidR="00F74462" w:rsidRDefault="00F74462" w:rsidP="00094CA3">
      <w:pPr>
        <w:rPr>
          <w:rFonts w:asciiTheme="majorBidi" w:hAnsiTheme="majorBidi" w:cstheme="majorBidi"/>
        </w:rPr>
        <w:sectPr w:rsidR="00F74462" w:rsidSect="00B36E76">
          <w:pgSz w:w="12240" w:h="15840"/>
          <w:pgMar w:top="1440" w:right="1440" w:bottom="1440" w:left="1440" w:header="720" w:footer="720" w:gutter="0"/>
          <w:cols w:space="720"/>
          <w:docGrid w:linePitch="360"/>
        </w:sectPr>
      </w:pPr>
    </w:p>
    <w:tbl>
      <w:tblPr>
        <w:tblStyle w:val="TableGrid"/>
        <w:tblW w:w="0" w:type="auto"/>
        <w:jc w:val="center"/>
        <w:tblLook w:val="04A0" w:firstRow="1" w:lastRow="0" w:firstColumn="1" w:lastColumn="0" w:noHBand="0" w:noVBand="1"/>
      </w:tblPr>
      <w:tblGrid>
        <w:gridCol w:w="1787"/>
        <w:gridCol w:w="737"/>
        <w:gridCol w:w="696"/>
        <w:gridCol w:w="696"/>
        <w:gridCol w:w="1326"/>
        <w:gridCol w:w="1155"/>
      </w:tblGrid>
      <w:tr w:rsidR="00C62C5C" w:rsidRPr="000A3708" w14:paraId="07CA20B2" w14:textId="0966109F" w:rsidTr="00F74462">
        <w:trPr>
          <w:jc w:val="center"/>
        </w:trPr>
        <w:tc>
          <w:tcPr>
            <w:tcW w:w="1787" w:type="dxa"/>
          </w:tcPr>
          <w:p w14:paraId="0C1DBF35" w14:textId="5FB5A299" w:rsidR="000E0C4A" w:rsidRPr="000A3708" w:rsidRDefault="000E0C4A" w:rsidP="00094CA3">
            <w:pPr>
              <w:rPr>
                <w:rFonts w:asciiTheme="majorBidi" w:hAnsiTheme="majorBidi" w:cstheme="majorBidi"/>
              </w:rPr>
            </w:pPr>
            <w:r w:rsidRPr="000A3708">
              <w:rPr>
                <w:rFonts w:asciiTheme="majorBidi" w:hAnsiTheme="majorBidi" w:cstheme="majorBidi"/>
              </w:rPr>
              <w:lastRenderedPageBreak/>
              <w:t>Oregon</w:t>
            </w:r>
          </w:p>
        </w:tc>
        <w:tc>
          <w:tcPr>
            <w:tcW w:w="737" w:type="dxa"/>
          </w:tcPr>
          <w:p w14:paraId="6C3D052E"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7BFCA700" w14:textId="784A0BCC"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696" w:type="dxa"/>
          </w:tcPr>
          <w:p w14:paraId="269F9D6B" w14:textId="630E050F"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5466D36F" w14:textId="33FF2071" w:rsidR="000E0C4A" w:rsidRPr="000A3708" w:rsidRDefault="000E0C4A" w:rsidP="00094CA3">
            <w:pPr>
              <w:rPr>
                <w:rFonts w:asciiTheme="majorBidi" w:hAnsiTheme="majorBidi" w:cstheme="majorBidi"/>
              </w:rPr>
            </w:pPr>
            <w:r w:rsidRPr="000A3708">
              <w:rPr>
                <w:rFonts w:asciiTheme="majorBidi" w:hAnsiTheme="majorBidi" w:cstheme="majorBidi"/>
              </w:rPr>
              <w:t>-140</w:t>
            </w:r>
          </w:p>
        </w:tc>
        <w:tc>
          <w:tcPr>
            <w:tcW w:w="1155" w:type="dxa"/>
          </w:tcPr>
          <w:p w14:paraId="2B986986" w14:textId="61CE0E8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0A4D91FF" w14:textId="1114F148" w:rsidTr="00F74462">
        <w:trPr>
          <w:jc w:val="center"/>
        </w:trPr>
        <w:tc>
          <w:tcPr>
            <w:tcW w:w="1787" w:type="dxa"/>
          </w:tcPr>
          <w:p w14:paraId="7054F832" w14:textId="77777777" w:rsidR="000E0C4A" w:rsidRPr="000A3708" w:rsidRDefault="000E0C4A" w:rsidP="00094CA3">
            <w:pPr>
              <w:rPr>
                <w:rFonts w:asciiTheme="majorBidi" w:hAnsiTheme="majorBidi" w:cstheme="majorBidi"/>
              </w:rPr>
            </w:pPr>
            <w:r w:rsidRPr="000A3708">
              <w:rPr>
                <w:rFonts w:asciiTheme="majorBidi" w:hAnsiTheme="majorBidi" w:cstheme="majorBidi"/>
              </w:rPr>
              <w:t>Pennsylvania</w:t>
            </w:r>
          </w:p>
        </w:tc>
        <w:tc>
          <w:tcPr>
            <w:tcW w:w="737" w:type="dxa"/>
          </w:tcPr>
          <w:p w14:paraId="06C2847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6F6064BA" w14:textId="3FB5A005" w:rsidR="000E0C4A" w:rsidRPr="000A3708" w:rsidRDefault="000E0C4A" w:rsidP="00094CA3">
            <w:pPr>
              <w:rPr>
                <w:rFonts w:asciiTheme="majorBidi" w:hAnsiTheme="majorBidi" w:cstheme="majorBidi"/>
              </w:rPr>
            </w:pPr>
            <w:r w:rsidRPr="000A3708">
              <w:rPr>
                <w:rFonts w:asciiTheme="majorBidi" w:hAnsiTheme="majorBidi" w:cstheme="majorBidi"/>
              </w:rPr>
              <w:t>4970</w:t>
            </w:r>
          </w:p>
        </w:tc>
        <w:tc>
          <w:tcPr>
            <w:tcW w:w="696" w:type="dxa"/>
          </w:tcPr>
          <w:p w14:paraId="600526CF" w14:textId="0BCB5EB7" w:rsidR="000E0C4A" w:rsidRPr="000A3708" w:rsidRDefault="000E0C4A" w:rsidP="00094CA3">
            <w:pPr>
              <w:rPr>
                <w:rFonts w:asciiTheme="majorBidi" w:hAnsiTheme="majorBidi" w:cstheme="majorBidi"/>
              </w:rPr>
            </w:pPr>
            <w:r w:rsidRPr="000A3708">
              <w:rPr>
                <w:rFonts w:asciiTheme="majorBidi" w:hAnsiTheme="majorBidi" w:cstheme="majorBidi"/>
              </w:rPr>
              <w:t>2270</w:t>
            </w:r>
          </w:p>
        </w:tc>
        <w:tc>
          <w:tcPr>
            <w:tcW w:w="1326" w:type="dxa"/>
          </w:tcPr>
          <w:p w14:paraId="40AEBB20" w14:textId="6C9B5BC7" w:rsidR="000E0C4A" w:rsidRPr="000A3708" w:rsidRDefault="000E0C4A" w:rsidP="00094CA3">
            <w:pPr>
              <w:rPr>
                <w:rFonts w:asciiTheme="majorBidi" w:hAnsiTheme="majorBidi" w:cstheme="majorBidi"/>
              </w:rPr>
            </w:pPr>
            <w:r w:rsidRPr="000A3708">
              <w:rPr>
                <w:rFonts w:asciiTheme="majorBidi" w:hAnsiTheme="majorBidi" w:cstheme="majorBidi"/>
              </w:rPr>
              <w:t>-2700</w:t>
            </w:r>
          </w:p>
        </w:tc>
        <w:tc>
          <w:tcPr>
            <w:tcW w:w="1155" w:type="dxa"/>
          </w:tcPr>
          <w:p w14:paraId="6B790216" w14:textId="41AAD3D4"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-54.3 </w:t>
            </w:r>
          </w:p>
        </w:tc>
      </w:tr>
      <w:tr w:rsidR="00C62C5C" w:rsidRPr="000A3708" w14:paraId="4E2D72C5" w14:textId="1C520945" w:rsidTr="00F74462">
        <w:trPr>
          <w:jc w:val="center"/>
        </w:trPr>
        <w:tc>
          <w:tcPr>
            <w:tcW w:w="1787" w:type="dxa"/>
          </w:tcPr>
          <w:p w14:paraId="5CE68F2B" w14:textId="77777777" w:rsidR="000E0C4A" w:rsidRPr="000A3708" w:rsidRDefault="000E0C4A" w:rsidP="00094CA3">
            <w:pPr>
              <w:rPr>
                <w:rFonts w:asciiTheme="majorBidi" w:hAnsiTheme="majorBidi" w:cstheme="majorBidi"/>
              </w:rPr>
            </w:pPr>
            <w:r w:rsidRPr="000A3708">
              <w:rPr>
                <w:rFonts w:asciiTheme="majorBidi" w:hAnsiTheme="majorBidi" w:cstheme="majorBidi"/>
              </w:rPr>
              <w:t>Rhode Island</w:t>
            </w:r>
          </w:p>
        </w:tc>
        <w:tc>
          <w:tcPr>
            <w:tcW w:w="737" w:type="dxa"/>
          </w:tcPr>
          <w:p w14:paraId="140F52E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AECC33C" w14:textId="0C19A934" w:rsidR="000E0C4A" w:rsidRPr="000A3708" w:rsidRDefault="000E0C4A" w:rsidP="00094CA3">
            <w:pPr>
              <w:rPr>
                <w:rFonts w:asciiTheme="majorBidi" w:hAnsiTheme="majorBidi" w:cstheme="majorBidi"/>
              </w:rPr>
            </w:pPr>
            <w:r w:rsidRPr="000A3708">
              <w:rPr>
                <w:rFonts w:asciiTheme="majorBidi" w:hAnsiTheme="majorBidi" w:cstheme="majorBidi"/>
              </w:rPr>
              <w:t>150</w:t>
            </w:r>
          </w:p>
        </w:tc>
        <w:tc>
          <w:tcPr>
            <w:tcW w:w="696" w:type="dxa"/>
          </w:tcPr>
          <w:p w14:paraId="580AA1AC" w14:textId="691EE31F" w:rsidR="000E0C4A" w:rsidRPr="000A3708" w:rsidRDefault="000E0C4A" w:rsidP="00094CA3">
            <w:pPr>
              <w:rPr>
                <w:rFonts w:asciiTheme="majorBidi" w:hAnsiTheme="majorBidi" w:cstheme="majorBidi"/>
              </w:rPr>
            </w:pPr>
            <w:r w:rsidRPr="000A3708">
              <w:rPr>
                <w:rFonts w:asciiTheme="majorBidi" w:hAnsiTheme="majorBidi" w:cstheme="majorBidi"/>
              </w:rPr>
              <w:t>50</w:t>
            </w:r>
          </w:p>
        </w:tc>
        <w:tc>
          <w:tcPr>
            <w:tcW w:w="1326" w:type="dxa"/>
          </w:tcPr>
          <w:p w14:paraId="2AE92B43" w14:textId="0A7A5DDF" w:rsidR="000E0C4A" w:rsidRPr="000A3708" w:rsidRDefault="000E0C4A" w:rsidP="00094CA3">
            <w:pPr>
              <w:rPr>
                <w:rFonts w:asciiTheme="majorBidi" w:hAnsiTheme="majorBidi" w:cstheme="majorBidi"/>
              </w:rPr>
            </w:pPr>
            <w:r w:rsidRPr="000A3708">
              <w:rPr>
                <w:rFonts w:asciiTheme="majorBidi" w:hAnsiTheme="majorBidi" w:cstheme="majorBidi"/>
              </w:rPr>
              <w:t>-110</w:t>
            </w:r>
          </w:p>
        </w:tc>
        <w:tc>
          <w:tcPr>
            <w:tcW w:w="1155" w:type="dxa"/>
          </w:tcPr>
          <w:p w14:paraId="123A5889" w14:textId="765E92EB"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-73.3 </w:t>
            </w:r>
          </w:p>
        </w:tc>
      </w:tr>
      <w:tr w:rsidR="00C62C5C" w:rsidRPr="000A3708" w14:paraId="4CFFD5E9" w14:textId="636349A6" w:rsidTr="00F74462">
        <w:trPr>
          <w:jc w:val="center"/>
        </w:trPr>
        <w:tc>
          <w:tcPr>
            <w:tcW w:w="1787" w:type="dxa"/>
          </w:tcPr>
          <w:p w14:paraId="4098C9B5"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Carolina</w:t>
            </w:r>
          </w:p>
        </w:tc>
        <w:tc>
          <w:tcPr>
            <w:tcW w:w="737" w:type="dxa"/>
          </w:tcPr>
          <w:p w14:paraId="407EEBF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02E1F17" w14:textId="066A7078" w:rsidR="000E0C4A" w:rsidRPr="000A3708" w:rsidRDefault="000E0C4A" w:rsidP="00094CA3">
            <w:pPr>
              <w:rPr>
                <w:rFonts w:asciiTheme="majorBidi" w:hAnsiTheme="majorBidi" w:cstheme="majorBidi"/>
              </w:rPr>
            </w:pPr>
            <w:r w:rsidRPr="000A3708">
              <w:rPr>
                <w:rFonts w:asciiTheme="majorBidi" w:hAnsiTheme="majorBidi" w:cstheme="majorBidi"/>
              </w:rPr>
              <w:t>1730</w:t>
            </w:r>
          </w:p>
        </w:tc>
        <w:tc>
          <w:tcPr>
            <w:tcW w:w="696" w:type="dxa"/>
          </w:tcPr>
          <w:p w14:paraId="646BAB71" w14:textId="42DFB2C6" w:rsidR="000E0C4A" w:rsidRPr="000A3708" w:rsidRDefault="000E0C4A" w:rsidP="00094CA3">
            <w:pPr>
              <w:rPr>
                <w:rFonts w:asciiTheme="majorBidi" w:hAnsiTheme="majorBidi" w:cstheme="majorBidi"/>
              </w:rPr>
            </w:pPr>
            <w:r w:rsidRPr="000A3708">
              <w:rPr>
                <w:rFonts w:asciiTheme="majorBidi" w:hAnsiTheme="majorBidi" w:cstheme="majorBidi"/>
              </w:rPr>
              <w:t>830</w:t>
            </w:r>
          </w:p>
        </w:tc>
        <w:tc>
          <w:tcPr>
            <w:tcW w:w="1326" w:type="dxa"/>
          </w:tcPr>
          <w:p w14:paraId="119CF215" w14:textId="4872082D" w:rsidR="000E0C4A" w:rsidRPr="000A3708" w:rsidRDefault="000E0C4A" w:rsidP="00094CA3">
            <w:pPr>
              <w:rPr>
                <w:rFonts w:asciiTheme="majorBidi" w:hAnsiTheme="majorBidi" w:cstheme="majorBidi"/>
              </w:rPr>
            </w:pPr>
            <w:r w:rsidRPr="000A3708">
              <w:rPr>
                <w:rFonts w:asciiTheme="majorBidi" w:hAnsiTheme="majorBidi" w:cstheme="majorBidi"/>
              </w:rPr>
              <w:t>-900</w:t>
            </w:r>
          </w:p>
        </w:tc>
        <w:tc>
          <w:tcPr>
            <w:tcW w:w="1155" w:type="dxa"/>
          </w:tcPr>
          <w:p w14:paraId="730D42E3" w14:textId="2317CD25"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-52.0</w:t>
            </w:r>
          </w:p>
        </w:tc>
      </w:tr>
      <w:tr w:rsidR="00C62C5C" w:rsidRPr="000A3708" w14:paraId="0DB82C65" w14:textId="5ECBF9A5" w:rsidTr="00F74462">
        <w:trPr>
          <w:jc w:val="center"/>
        </w:trPr>
        <w:tc>
          <w:tcPr>
            <w:tcW w:w="1787" w:type="dxa"/>
          </w:tcPr>
          <w:p w14:paraId="0DBE3406" w14:textId="77777777" w:rsidR="000E0C4A" w:rsidRPr="000A3708" w:rsidRDefault="000E0C4A" w:rsidP="00094CA3">
            <w:pPr>
              <w:rPr>
                <w:rFonts w:asciiTheme="majorBidi" w:hAnsiTheme="majorBidi" w:cstheme="majorBidi"/>
              </w:rPr>
            </w:pPr>
            <w:r w:rsidRPr="000A3708">
              <w:rPr>
                <w:rFonts w:asciiTheme="majorBidi" w:hAnsiTheme="majorBidi" w:cstheme="majorBidi"/>
              </w:rPr>
              <w:t>South Dakota</w:t>
            </w:r>
          </w:p>
        </w:tc>
        <w:tc>
          <w:tcPr>
            <w:tcW w:w="737" w:type="dxa"/>
          </w:tcPr>
          <w:p w14:paraId="54DE7EA1"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76ACC605" w14:textId="31CFE2F2"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696" w:type="dxa"/>
          </w:tcPr>
          <w:p w14:paraId="5D359E5B" w14:textId="3EB81221"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6D0902AA" w14:textId="61E7F1FB"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52352075" w14:textId="6325D716"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3C1111A1" w14:textId="5B2B0976" w:rsidTr="00F74462">
        <w:trPr>
          <w:jc w:val="center"/>
        </w:trPr>
        <w:tc>
          <w:tcPr>
            <w:tcW w:w="1787" w:type="dxa"/>
          </w:tcPr>
          <w:p w14:paraId="6D8BE340" w14:textId="77777777" w:rsidR="000E0C4A" w:rsidRPr="000A3708" w:rsidRDefault="000E0C4A" w:rsidP="00094CA3">
            <w:pPr>
              <w:rPr>
                <w:rFonts w:asciiTheme="majorBidi" w:hAnsiTheme="majorBidi" w:cstheme="majorBidi"/>
              </w:rPr>
            </w:pPr>
            <w:r w:rsidRPr="000A3708">
              <w:rPr>
                <w:rFonts w:asciiTheme="majorBidi" w:hAnsiTheme="majorBidi" w:cstheme="majorBidi"/>
              </w:rPr>
              <w:t>Tennessee</w:t>
            </w:r>
          </w:p>
        </w:tc>
        <w:tc>
          <w:tcPr>
            <w:tcW w:w="737" w:type="dxa"/>
          </w:tcPr>
          <w:p w14:paraId="2A99EFC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E919EDB" w14:textId="772E7DA4" w:rsidR="000E0C4A" w:rsidRPr="000A3708" w:rsidRDefault="000E0C4A" w:rsidP="00094CA3">
            <w:pPr>
              <w:rPr>
                <w:rFonts w:asciiTheme="majorBidi" w:hAnsiTheme="majorBidi" w:cstheme="majorBidi"/>
              </w:rPr>
            </w:pPr>
            <w:r w:rsidRPr="000A3708">
              <w:rPr>
                <w:rFonts w:asciiTheme="majorBidi" w:hAnsiTheme="majorBidi" w:cstheme="majorBidi"/>
              </w:rPr>
              <w:t>3080</w:t>
            </w:r>
          </w:p>
        </w:tc>
        <w:tc>
          <w:tcPr>
            <w:tcW w:w="696" w:type="dxa"/>
          </w:tcPr>
          <w:p w14:paraId="63881C69" w14:textId="23F1F615" w:rsidR="000E0C4A" w:rsidRPr="000A3708" w:rsidRDefault="000E0C4A" w:rsidP="00094CA3">
            <w:pPr>
              <w:rPr>
                <w:rFonts w:asciiTheme="majorBidi" w:hAnsiTheme="majorBidi" w:cstheme="majorBidi"/>
              </w:rPr>
            </w:pPr>
            <w:r w:rsidRPr="000A3708">
              <w:rPr>
                <w:rFonts w:asciiTheme="majorBidi" w:hAnsiTheme="majorBidi" w:cstheme="majorBidi"/>
              </w:rPr>
              <w:t>1450</w:t>
            </w:r>
          </w:p>
        </w:tc>
        <w:tc>
          <w:tcPr>
            <w:tcW w:w="1326" w:type="dxa"/>
          </w:tcPr>
          <w:p w14:paraId="77B6D4DD" w14:textId="670D3538" w:rsidR="000E0C4A" w:rsidRPr="000A3708" w:rsidRDefault="000E0C4A" w:rsidP="00094CA3">
            <w:pPr>
              <w:rPr>
                <w:rFonts w:asciiTheme="majorBidi" w:hAnsiTheme="majorBidi" w:cstheme="majorBidi"/>
              </w:rPr>
            </w:pPr>
            <w:r w:rsidRPr="000A3708">
              <w:rPr>
                <w:rFonts w:asciiTheme="majorBidi" w:hAnsiTheme="majorBidi" w:cstheme="majorBidi"/>
              </w:rPr>
              <w:t>-1640</w:t>
            </w:r>
          </w:p>
        </w:tc>
        <w:tc>
          <w:tcPr>
            <w:tcW w:w="1155" w:type="dxa"/>
          </w:tcPr>
          <w:p w14:paraId="1D16CF5B" w14:textId="08FB85E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-53.2 </w:t>
            </w:r>
          </w:p>
        </w:tc>
      </w:tr>
      <w:tr w:rsidR="00C62C5C" w:rsidRPr="000A3708" w14:paraId="669E39EB" w14:textId="0F1DA795" w:rsidTr="00F74462">
        <w:trPr>
          <w:jc w:val="center"/>
        </w:trPr>
        <w:tc>
          <w:tcPr>
            <w:tcW w:w="1787" w:type="dxa"/>
          </w:tcPr>
          <w:p w14:paraId="75DE2454" w14:textId="77777777" w:rsidR="000E0C4A" w:rsidRPr="000A3708" w:rsidRDefault="000E0C4A" w:rsidP="00094CA3">
            <w:pPr>
              <w:rPr>
                <w:rFonts w:asciiTheme="majorBidi" w:hAnsiTheme="majorBidi" w:cstheme="majorBidi"/>
              </w:rPr>
            </w:pPr>
            <w:r w:rsidRPr="000A3708">
              <w:rPr>
                <w:rFonts w:asciiTheme="majorBidi" w:hAnsiTheme="majorBidi" w:cstheme="majorBidi"/>
              </w:rPr>
              <w:t>Texas</w:t>
            </w:r>
          </w:p>
        </w:tc>
        <w:tc>
          <w:tcPr>
            <w:tcW w:w="737" w:type="dxa"/>
          </w:tcPr>
          <w:p w14:paraId="6624985C"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24F5E65A" w14:textId="3224D095" w:rsidR="000E0C4A" w:rsidRPr="000A3708" w:rsidRDefault="000E0C4A" w:rsidP="00094CA3">
            <w:pPr>
              <w:rPr>
                <w:rFonts w:asciiTheme="majorBidi" w:hAnsiTheme="majorBidi" w:cstheme="majorBidi"/>
              </w:rPr>
            </w:pPr>
            <w:r w:rsidRPr="000A3708">
              <w:rPr>
                <w:rFonts w:asciiTheme="majorBidi" w:hAnsiTheme="majorBidi" w:cstheme="majorBidi"/>
              </w:rPr>
              <w:t>6060</w:t>
            </w:r>
          </w:p>
        </w:tc>
        <w:tc>
          <w:tcPr>
            <w:tcW w:w="696" w:type="dxa"/>
          </w:tcPr>
          <w:p w14:paraId="0892D7E0" w14:textId="30F6E918" w:rsidR="000E0C4A" w:rsidRPr="000A3708" w:rsidRDefault="000E0C4A" w:rsidP="00094CA3">
            <w:pPr>
              <w:rPr>
                <w:rFonts w:asciiTheme="majorBidi" w:hAnsiTheme="majorBidi" w:cstheme="majorBidi"/>
              </w:rPr>
            </w:pPr>
            <w:r w:rsidRPr="000A3708">
              <w:rPr>
                <w:rFonts w:asciiTheme="majorBidi" w:hAnsiTheme="majorBidi" w:cstheme="majorBidi"/>
              </w:rPr>
              <w:t>2820</w:t>
            </w:r>
          </w:p>
        </w:tc>
        <w:tc>
          <w:tcPr>
            <w:tcW w:w="1326" w:type="dxa"/>
          </w:tcPr>
          <w:p w14:paraId="0470634D" w14:textId="4E95D333" w:rsidR="000E0C4A" w:rsidRPr="000A3708" w:rsidRDefault="000E0C4A" w:rsidP="00094CA3">
            <w:pPr>
              <w:rPr>
                <w:rFonts w:asciiTheme="majorBidi" w:hAnsiTheme="majorBidi" w:cstheme="majorBidi"/>
              </w:rPr>
            </w:pPr>
            <w:r w:rsidRPr="000A3708">
              <w:rPr>
                <w:rFonts w:asciiTheme="majorBidi" w:hAnsiTheme="majorBidi" w:cstheme="majorBidi"/>
              </w:rPr>
              <w:t>-3230</w:t>
            </w:r>
          </w:p>
        </w:tc>
        <w:tc>
          <w:tcPr>
            <w:tcW w:w="1155" w:type="dxa"/>
          </w:tcPr>
          <w:p w14:paraId="7FB2CA94" w14:textId="7F5CFC0D"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-53.3 </w:t>
            </w:r>
          </w:p>
        </w:tc>
      </w:tr>
      <w:tr w:rsidR="00C62C5C" w:rsidRPr="000A3708" w14:paraId="388D62C1" w14:textId="09128C9A" w:rsidTr="00F74462">
        <w:trPr>
          <w:jc w:val="center"/>
        </w:trPr>
        <w:tc>
          <w:tcPr>
            <w:tcW w:w="1787" w:type="dxa"/>
          </w:tcPr>
          <w:p w14:paraId="5F20C802" w14:textId="77777777" w:rsidR="000E0C4A" w:rsidRPr="000A3708" w:rsidRDefault="000E0C4A" w:rsidP="00094CA3">
            <w:pPr>
              <w:rPr>
                <w:rFonts w:asciiTheme="majorBidi" w:hAnsiTheme="majorBidi" w:cstheme="majorBidi"/>
              </w:rPr>
            </w:pPr>
            <w:r w:rsidRPr="000A3708">
              <w:rPr>
                <w:rFonts w:asciiTheme="majorBidi" w:hAnsiTheme="majorBidi" w:cstheme="majorBidi"/>
              </w:rPr>
              <w:t>Utah</w:t>
            </w:r>
          </w:p>
        </w:tc>
        <w:tc>
          <w:tcPr>
            <w:tcW w:w="737" w:type="dxa"/>
          </w:tcPr>
          <w:p w14:paraId="07A5D430"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7FC9F8A5" w14:textId="6AF0D258" w:rsidR="000E0C4A" w:rsidRPr="000A3708" w:rsidRDefault="000E0C4A" w:rsidP="00094CA3">
            <w:pPr>
              <w:rPr>
                <w:rFonts w:asciiTheme="majorBidi" w:hAnsiTheme="majorBidi" w:cstheme="majorBidi"/>
              </w:rPr>
            </w:pPr>
            <w:r w:rsidRPr="000A3708">
              <w:rPr>
                <w:rFonts w:asciiTheme="majorBidi" w:hAnsiTheme="majorBidi" w:cstheme="majorBidi"/>
              </w:rPr>
              <w:t>70</w:t>
            </w:r>
          </w:p>
        </w:tc>
        <w:tc>
          <w:tcPr>
            <w:tcW w:w="696" w:type="dxa"/>
          </w:tcPr>
          <w:p w14:paraId="0254CF86" w14:textId="6F57AF41"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326" w:type="dxa"/>
          </w:tcPr>
          <w:p w14:paraId="0AAA0BA5" w14:textId="3CEEDEA7" w:rsidR="000E0C4A" w:rsidRPr="000A3708" w:rsidRDefault="000E0C4A" w:rsidP="00094CA3">
            <w:pPr>
              <w:rPr>
                <w:rFonts w:asciiTheme="majorBidi" w:hAnsiTheme="majorBidi" w:cstheme="majorBidi"/>
              </w:rPr>
            </w:pPr>
            <w:r w:rsidRPr="000A3708">
              <w:rPr>
                <w:rFonts w:asciiTheme="majorBidi" w:hAnsiTheme="majorBidi" w:cstheme="majorBidi"/>
              </w:rPr>
              <w:t>-40</w:t>
            </w:r>
          </w:p>
        </w:tc>
        <w:tc>
          <w:tcPr>
            <w:tcW w:w="1155" w:type="dxa"/>
          </w:tcPr>
          <w:p w14:paraId="27A894BD" w14:textId="52C02E9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-57.1 </w:t>
            </w:r>
          </w:p>
        </w:tc>
      </w:tr>
      <w:tr w:rsidR="00C62C5C" w:rsidRPr="000A3708" w14:paraId="32F4DDEC" w14:textId="095ED142" w:rsidTr="00F74462">
        <w:trPr>
          <w:jc w:val="center"/>
        </w:trPr>
        <w:tc>
          <w:tcPr>
            <w:tcW w:w="1787" w:type="dxa"/>
          </w:tcPr>
          <w:p w14:paraId="23125E39" w14:textId="77777777" w:rsidR="000E0C4A" w:rsidRPr="000A3708" w:rsidRDefault="000E0C4A" w:rsidP="00094CA3">
            <w:pPr>
              <w:rPr>
                <w:rFonts w:asciiTheme="majorBidi" w:hAnsiTheme="majorBidi" w:cstheme="majorBidi"/>
              </w:rPr>
            </w:pPr>
            <w:r w:rsidRPr="000A3708">
              <w:rPr>
                <w:rFonts w:asciiTheme="majorBidi" w:hAnsiTheme="majorBidi" w:cstheme="majorBidi"/>
              </w:rPr>
              <w:t>Vermont</w:t>
            </w:r>
          </w:p>
        </w:tc>
        <w:tc>
          <w:tcPr>
            <w:tcW w:w="737" w:type="dxa"/>
          </w:tcPr>
          <w:p w14:paraId="12B56C47"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5507A2C7" w14:textId="429FCC27"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696" w:type="dxa"/>
          </w:tcPr>
          <w:p w14:paraId="20FC94F8" w14:textId="09DBE705"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14EBBE6B" w14:textId="67D1DAB6" w:rsidR="000E0C4A" w:rsidRPr="000A3708" w:rsidRDefault="000E0C4A" w:rsidP="00094CA3">
            <w:pPr>
              <w:rPr>
                <w:rFonts w:asciiTheme="majorBidi" w:hAnsiTheme="majorBidi" w:cstheme="majorBidi"/>
              </w:rPr>
            </w:pPr>
            <w:r w:rsidRPr="000A3708">
              <w:rPr>
                <w:rFonts w:asciiTheme="majorBidi" w:hAnsiTheme="majorBidi" w:cstheme="majorBidi"/>
              </w:rPr>
              <w:t>-30</w:t>
            </w:r>
          </w:p>
        </w:tc>
        <w:tc>
          <w:tcPr>
            <w:tcW w:w="1155" w:type="dxa"/>
          </w:tcPr>
          <w:p w14:paraId="158E861B" w14:textId="31C8887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-100.0</w:t>
            </w:r>
          </w:p>
        </w:tc>
      </w:tr>
      <w:tr w:rsidR="00C62C5C" w:rsidRPr="000A3708" w14:paraId="58FFDBFB" w14:textId="17BB64F8" w:rsidTr="00F74462">
        <w:trPr>
          <w:jc w:val="center"/>
        </w:trPr>
        <w:tc>
          <w:tcPr>
            <w:tcW w:w="1787" w:type="dxa"/>
          </w:tcPr>
          <w:p w14:paraId="76F27269" w14:textId="77777777" w:rsidR="000E0C4A" w:rsidRPr="000A3708" w:rsidRDefault="000E0C4A" w:rsidP="00094CA3">
            <w:pPr>
              <w:rPr>
                <w:rFonts w:asciiTheme="majorBidi" w:hAnsiTheme="majorBidi" w:cstheme="majorBidi"/>
              </w:rPr>
            </w:pPr>
            <w:r w:rsidRPr="000A3708">
              <w:rPr>
                <w:rFonts w:asciiTheme="majorBidi" w:hAnsiTheme="majorBidi" w:cstheme="majorBidi"/>
              </w:rPr>
              <w:t>Virginia</w:t>
            </w:r>
          </w:p>
        </w:tc>
        <w:tc>
          <w:tcPr>
            <w:tcW w:w="737" w:type="dxa"/>
          </w:tcPr>
          <w:p w14:paraId="4E1C1184"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25D8DA09" w14:textId="35E6826C" w:rsidR="000E0C4A" w:rsidRPr="000A3708" w:rsidRDefault="000E0C4A" w:rsidP="00094CA3">
            <w:pPr>
              <w:rPr>
                <w:rFonts w:asciiTheme="majorBidi" w:hAnsiTheme="majorBidi" w:cstheme="majorBidi"/>
              </w:rPr>
            </w:pPr>
            <w:r w:rsidRPr="000A3708">
              <w:rPr>
                <w:rFonts w:asciiTheme="majorBidi" w:hAnsiTheme="majorBidi" w:cstheme="majorBidi"/>
              </w:rPr>
              <w:t>2010</w:t>
            </w:r>
          </w:p>
        </w:tc>
        <w:tc>
          <w:tcPr>
            <w:tcW w:w="696" w:type="dxa"/>
          </w:tcPr>
          <w:p w14:paraId="0B314006" w14:textId="604E3D40" w:rsidR="000E0C4A" w:rsidRPr="000A3708" w:rsidRDefault="000E0C4A" w:rsidP="00094CA3">
            <w:pPr>
              <w:rPr>
                <w:rFonts w:asciiTheme="majorBidi" w:hAnsiTheme="majorBidi" w:cstheme="majorBidi"/>
              </w:rPr>
            </w:pPr>
            <w:r w:rsidRPr="000A3708">
              <w:rPr>
                <w:rFonts w:asciiTheme="majorBidi" w:hAnsiTheme="majorBidi" w:cstheme="majorBidi"/>
              </w:rPr>
              <w:t>730</w:t>
            </w:r>
          </w:p>
        </w:tc>
        <w:tc>
          <w:tcPr>
            <w:tcW w:w="1326" w:type="dxa"/>
          </w:tcPr>
          <w:p w14:paraId="7B71D4DB" w14:textId="07765A43" w:rsidR="000E0C4A" w:rsidRPr="000A3708" w:rsidRDefault="000E0C4A" w:rsidP="00094CA3">
            <w:pPr>
              <w:rPr>
                <w:rFonts w:asciiTheme="majorBidi" w:hAnsiTheme="majorBidi" w:cstheme="majorBidi"/>
              </w:rPr>
            </w:pPr>
            <w:r w:rsidRPr="000A3708">
              <w:rPr>
                <w:rFonts w:asciiTheme="majorBidi" w:hAnsiTheme="majorBidi" w:cstheme="majorBidi"/>
              </w:rPr>
              <w:t>-1280</w:t>
            </w:r>
          </w:p>
        </w:tc>
        <w:tc>
          <w:tcPr>
            <w:tcW w:w="1155" w:type="dxa"/>
          </w:tcPr>
          <w:p w14:paraId="0B1D498D" w14:textId="72DA9098"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-63.7 </w:t>
            </w:r>
          </w:p>
        </w:tc>
      </w:tr>
      <w:tr w:rsidR="00C62C5C" w:rsidRPr="000A3708" w14:paraId="25532AEC" w14:textId="7D9B5653" w:rsidTr="00F74462">
        <w:trPr>
          <w:jc w:val="center"/>
        </w:trPr>
        <w:tc>
          <w:tcPr>
            <w:tcW w:w="1787" w:type="dxa"/>
          </w:tcPr>
          <w:p w14:paraId="6AA700ED" w14:textId="77777777" w:rsidR="000E0C4A" w:rsidRPr="000A3708" w:rsidRDefault="000E0C4A" w:rsidP="00094CA3">
            <w:pPr>
              <w:rPr>
                <w:rFonts w:asciiTheme="majorBidi" w:hAnsiTheme="majorBidi" w:cstheme="majorBidi"/>
              </w:rPr>
            </w:pPr>
            <w:r w:rsidRPr="000A3708">
              <w:rPr>
                <w:rFonts w:asciiTheme="majorBidi" w:hAnsiTheme="majorBidi" w:cstheme="majorBidi"/>
              </w:rPr>
              <w:t>Washington</w:t>
            </w:r>
          </w:p>
        </w:tc>
        <w:tc>
          <w:tcPr>
            <w:tcW w:w="737" w:type="dxa"/>
          </w:tcPr>
          <w:p w14:paraId="23DB6EA6"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34309505" w14:textId="4BA7FF42" w:rsidR="000E0C4A" w:rsidRPr="000A3708" w:rsidRDefault="000E0C4A" w:rsidP="00094CA3">
            <w:pPr>
              <w:rPr>
                <w:rFonts w:asciiTheme="majorBidi" w:hAnsiTheme="majorBidi" w:cstheme="majorBidi"/>
              </w:rPr>
            </w:pPr>
            <w:r w:rsidRPr="000A3708">
              <w:rPr>
                <w:rFonts w:asciiTheme="majorBidi" w:hAnsiTheme="majorBidi" w:cstheme="majorBidi"/>
              </w:rPr>
              <w:t>250</w:t>
            </w:r>
          </w:p>
        </w:tc>
        <w:tc>
          <w:tcPr>
            <w:tcW w:w="696" w:type="dxa"/>
          </w:tcPr>
          <w:p w14:paraId="46D1BBEE" w14:textId="00166829" w:rsidR="000E0C4A" w:rsidRPr="000A3708" w:rsidRDefault="000E0C4A" w:rsidP="00094CA3">
            <w:pPr>
              <w:rPr>
                <w:rFonts w:asciiTheme="majorBidi" w:hAnsiTheme="majorBidi" w:cstheme="majorBidi"/>
              </w:rPr>
            </w:pPr>
            <w:r w:rsidRPr="000A3708">
              <w:rPr>
                <w:rFonts w:asciiTheme="majorBidi" w:hAnsiTheme="majorBidi" w:cstheme="majorBidi"/>
              </w:rPr>
              <w:t>20</w:t>
            </w:r>
          </w:p>
        </w:tc>
        <w:tc>
          <w:tcPr>
            <w:tcW w:w="1326" w:type="dxa"/>
          </w:tcPr>
          <w:p w14:paraId="77236E80" w14:textId="42352C3F" w:rsidR="000E0C4A" w:rsidRPr="000A3708" w:rsidRDefault="000E0C4A" w:rsidP="00094CA3">
            <w:pPr>
              <w:rPr>
                <w:rFonts w:asciiTheme="majorBidi" w:hAnsiTheme="majorBidi" w:cstheme="majorBidi"/>
              </w:rPr>
            </w:pPr>
            <w:r w:rsidRPr="000A3708">
              <w:rPr>
                <w:rFonts w:asciiTheme="majorBidi" w:hAnsiTheme="majorBidi" w:cstheme="majorBidi"/>
              </w:rPr>
              <w:t>-230</w:t>
            </w:r>
          </w:p>
        </w:tc>
        <w:tc>
          <w:tcPr>
            <w:tcW w:w="1155" w:type="dxa"/>
          </w:tcPr>
          <w:p w14:paraId="4B4B9F85" w14:textId="45EA1C84"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-92.0</w:t>
            </w:r>
          </w:p>
        </w:tc>
      </w:tr>
      <w:tr w:rsidR="00C62C5C" w:rsidRPr="000A3708" w14:paraId="173FACE5" w14:textId="2F33846A" w:rsidTr="00F74462">
        <w:trPr>
          <w:jc w:val="center"/>
        </w:trPr>
        <w:tc>
          <w:tcPr>
            <w:tcW w:w="1787" w:type="dxa"/>
          </w:tcPr>
          <w:p w14:paraId="02A2747B" w14:textId="77777777" w:rsidR="000E0C4A" w:rsidRPr="000A3708" w:rsidRDefault="000E0C4A" w:rsidP="00094CA3">
            <w:pPr>
              <w:rPr>
                <w:rFonts w:asciiTheme="majorBidi" w:hAnsiTheme="majorBidi" w:cstheme="majorBidi"/>
              </w:rPr>
            </w:pPr>
            <w:r w:rsidRPr="000A3708">
              <w:rPr>
                <w:rFonts w:asciiTheme="majorBidi" w:hAnsiTheme="majorBidi" w:cstheme="majorBidi"/>
              </w:rPr>
              <w:t>West Virginia</w:t>
            </w:r>
          </w:p>
        </w:tc>
        <w:tc>
          <w:tcPr>
            <w:tcW w:w="737" w:type="dxa"/>
          </w:tcPr>
          <w:p w14:paraId="2D5B56DF"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242067BB" w14:textId="034D9097" w:rsidR="000E0C4A" w:rsidRPr="000A3708" w:rsidRDefault="000E0C4A" w:rsidP="00094CA3">
            <w:pPr>
              <w:rPr>
                <w:rFonts w:asciiTheme="majorBidi" w:hAnsiTheme="majorBidi" w:cstheme="majorBidi"/>
              </w:rPr>
            </w:pPr>
            <w:r w:rsidRPr="000A3708">
              <w:rPr>
                <w:rFonts w:asciiTheme="majorBidi" w:hAnsiTheme="majorBidi" w:cstheme="majorBidi"/>
              </w:rPr>
              <w:t>1000</w:t>
            </w:r>
          </w:p>
        </w:tc>
        <w:tc>
          <w:tcPr>
            <w:tcW w:w="696" w:type="dxa"/>
          </w:tcPr>
          <w:p w14:paraId="0A383CB1" w14:textId="6F8BC364" w:rsidR="000E0C4A" w:rsidRPr="000A3708" w:rsidRDefault="000E0C4A" w:rsidP="00094CA3">
            <w:pPr>
              <w:rPr>
                <w:rFonts w:asciiTheme="majorBidi" w:hAnsiTheme="majorBidi" w:cstheme="majorBidi"/>
              </w:rPr>
            </w:pPr>
            <w:r w:rsidRPr="000A3708">
              <w:rPr>
                <w:rFonts w:asciiTheme="majorBidi" w:hAnsiTheme="majorBidi" w:cstheme="majorBidi"/>
              </w:rPr>
              <w:t>290</w:t>
            </w:r>
          </w:p>
        </w:tc>
        <w:tc>
          <w:tcPr>
            <w:tcW w:w="1326" w:type="dxa"/>
          </w:tcPr>
          <w:p w14:paraId="2A7CF7EB" w14:textId="4F994059" w:rsidR="000E0C4A" w:rsidRPr="000A3708" w:rsidRDefault="000E0C4A" w:rsidP="00094CA3">
            <w:pPr>
              <w:rPr>
                <w:rFonts w:asciiTheme="majorBidi" w:hAnsiTheme="majorBidi" w:cstheme="majorBidi"/>
              </w:rPr>
            </w:pPr>
            <w:r w:rsidRPr="000A3708">
              <w:rPr>
                <w:rFonts w:asciiTheme="majorBidi" w:hAnsiTheme="majorBidi" w:cstheme="majorBidi"/>
              </w:rPr>
              <w:t>-710</w:t>
            </w:r>
          </w:p>
        </w:tc>
        <w:tc>
          <w:tcPr>
            <w:tcW w:w="1155" w:type="dxa"/>
          </w:tcPr>
          <w:p w14:paraId="666B9AD7" w14:textId="75D8EA30"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-71.0</w:t>
            </w:r>
          </w:p>
        </w:tc>
      </w:tr>
      <w:tr w:rsidR="00C62C5C" w:rsidRPr="000A3708" w14:paraId="0E5E972D" w14:textId="49201D1F" w:rsidTr="00F74462">
        <w:trPr>
          <w:jc w:val="center"/>
        </w:trPr>
        <w:tc>
          <w:tcPr>
            <w:tcW w:w="1787" w:type="dxa"/>
          </w:tcPr>
          <w:p w14:paraId="00D87B5A" w14:textId="77777777" w:rsidR="000E0C4A" w:rsidRPr="000A3708" w:rsidRDefault="000E0C4A" w:rsidP="00094CA3">
            <w:pPr>
              <w:rPr>
                <w:rFonts w:asciiTheme="majorBidi" w:hAnsiTheme="majorBidi" w:cstheme="majorBidi"/>
              </w:rPr>
            </w:pPr>
            <w:r w:rsidRPr="000A3708">
              <w:rPr>
                <w:rFonts w:asciiTheme="majorBidi" w:hAnsiTheme="majorBidi" w:cstheme="majorBidi"/>
              </w:rPr>
              <w:t>Wisconsin</w:t>
            </w:r>
          </w:p>
        </w:tc>
        <w:tc>
          <w:tcPr>
            <w:tcW w:w="737" w:type="dxa"/>
          </w:tcPr>
          <w:p w14:paraId="0C00DAFB"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17DD73E7" w14:textId="01BF757F" w:rsidR="000E0C4A" w:rsidRPr="000A3708" w:rsidRDefault="000E0C4A" w:rsidP="00094CA3">
            <w:pPr>
              <w:rPr>
                <w:rFonts w:asciiTheme="majorBidi" w:hAnsiTheme="majorBidi" w:cstheme="majorBidi"/>
              </w:rPr>
            </w:pPr>
            <w:r w:rsidRPr="000A3708">
              <w:rPr>
                <w:rFonts w:asciiTheme="majorBidi" w:hAnsiTheme="majorBidi" w:cstheme="majorBidi"/>
              </w:rPr>
              <w:t>1130</w:t>
            </w:r>
          </w:p>
        </w:tc>
        <w:tc>
          <w:tcPr>
            <w:tcW w:w="696" w:type="dxa"/>
          </w:tcPr>
          <w:p w14:paraId="25B4240C" w14:textId="5C331C7B" w:rsidR="000E0C4A" w:rsidRPr="000A3708" w:rsidRDefault="000E0C4A" w:rsidP="00094CA3">
            <w:pPr>
              <w:rPr>
                <w:rFonts w:asciiTheme="majorBidi" w:hAnsiTheme="majorBidi" w:cstheme="majorBidi"/>
              </w:rPr>
            </w:pPr>
            <w:r w:rsidRPr="000A3708">
              <w:rPr>
                <w:rFonts w:asciiTheme="majorBidi" w:hAnsiTheme="majorBidi" w:cstheme="majorBidi"/>
              </w:rPr>
              <w:t>180</w:t>
            </w:r>
          </w:p>
        </w:tc>
        <w:tc>
          <w:tcPr>
            <w:tcW w:w="1326" w:type="dxa"/>
          </w:tcPr>
          <w:p w14:paraId="0AD7A842" w14:textId="3D18B953" w:rsidR="000E0C4A" w:rsidRPr="000A3708" w:rsidRDefault="000E0C4A" w:rsidP="00094CA3">
            <w:pPr>
              <w:rPr>
                <w:rFonts w:asciiTheme="majorBidi" w:hAnsiTheme="majorBidi" w:cstheme="majorBidi"/>
              </w:rPr>
            </w:pPr>
            <w:r w:rsidRPr="000A3708">
              <w:rPr>
                <w:rFonts w:asciiTheme="majorBidi" w:hAnsiTheme="majorBidi" w:cstheme="majorBidi"/>
              </w:rPr>
              <w:t>-950</w:t>
            </w:r>
          </w:p>
        </w:tc>
        <w:tc>
          <w:tcPr>
            <w:tcW w:w="1155" w:type="dxa"/>
          </w:tcPr>
          <w:p w14:paraId="700A0121" w14:textId="3023EB29" w:rsidR="000E0C4A" w:rsidRPr="000A3708" w:rsidRDefault="000E0C4A" w:rsidP="000E0C4A">
            <w:pPr>
              <w:rPr>
                <w:rFonts w:asciiTheme="majorBidi" w:hAnsiTheme="majorBidi" w:cstheme="majorBidi"/>
                <w:color w:val="000000" w:themeColor="text1"/>
              </w:rPr>
            </w:pPr>
            <w:r w:rsidRPr="000A3708">
              <w:rPr>
                <w:rFonts w:asciiTheme="majorBidi" w:hAnsiTheme="majorBidi" w:cstheme="majorBidi"/>
                <w:color w:val="000000" w:themeColor="text1"/>
              </w:rPr>
              <w:t xml:space="preserve">-84.1 </w:t>
            </w:r>
          </w:p>
        </w:tc>
      </w:tr>
      <w:tr w:rsidR="00C62C5C" w:rsidRPr="000A3708" w14:paraId="5D14119B" w14:textId="4ADA4B25" w:rsidTr="00F74462">
        <w:trPr>
          <w:jc w:val="center"/>
        </w:trPr>
        <w:tc>
          <w:tcPr>
            <w:tcW w:w="1787" w:type="dxa"/>
          </w:tcPr>
          <w:p w14:paraId="5DDA551A" w14:textId="77777777" w:rsidR="000E0C4A" w:rsidRPr="000A3708" w:rsidRDefault="000E0C4A" w:rsidP="00094CA3">
            <w:pPr>
              <w:rPr>
                <w:rFonts w:asciiTheme="majorBidi" w:hAnsiTheme="majorBidi" w:cstheme="majorBidi"/>
              </w:rPr>
            </w:pPr>
            <w:r w:rsidRPr="000A3708">
              <w:rPr>
                <w:rFonts w:asciiTheme="majorBidi" w:hAnsiTheme="majorBidi" w:cstheme="majorBidi"/>
              </w:rPr>
              <w:t>Wyoming</w:t>
            </w:r>
          </w:p>
        </w:tc>
        <w:tc>
          <w:tcPr>
            <w:tcW w:w="737" w:type="dxa"/>
          </w:tcPr>
          <w:p w14:paraId="1BFFAE09" w14:textId="77777777" w:rsidR="000E0C4A" w:rsidRPr="000A3708" w:rsidRDefault="000E0C4A"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3AC45A80" w14:textId="2D9FF60A"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696" w:type="dxa"/>
          </w:tcPr>
          <w:p w14:paraId="19D0A211" w14:textId="1E936380"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326" w:type="dxa"/>
          </w:tcPr>
          <w:p w14:paraId="73E6172D" w14:textId="74FA1F26" w:rsidR="000E0C4A" w:rsidRPr="000A3708" w:rsidRDefault="000E0C4A" w:rsidP="00094CA3">
            <w:pPr>
              <w:rPr>
                <w:rFonts w:asciiTheme="majorBidi" w:hAnsiTheme="majorBidi" w:cstheme="majorBidi"/>
              </w:rPr>
            </w:pPr>
            <w:r w:rsidRPr="000A3708">
              <w:rPr>
                <w:rFonts w:asciiTheme="majorBidi" w:hAnsiTheme="majorBidi" w:cstheme="majorBidi"/>
              </w:rPr>
              <w:t>0</w:t>
            </w:r>
          </w:p>
        </w:tc>
        <w:tc>
          <w:tcPr>
            <w:tcW w:w="1155" w:type="dxa"/>
          </w:tcPr>
          <w:p w14:paraId="3381A388" w14:textId="40AAD257" w:rsidR="000E0C4A" w:rsidRPr="000A3708" w:rsidRDefault="000E0C4A" w:rsidP="00094CA3">
            <w:pPr>
              <w:rPr>
                <w:rFonts w:asciiTheme="majorBidi" w:hAnsiTheme="majorBidi" w:cstheme="majorBidi"/>
                <w:color w:val="000000" w:themeColor="text1"/>
              </w:rPr>
            </w:pPr>
            <w:r w:rsidRPr="000A3708">
              <w:rPr>
                <w:rFonts w:asciiTheme="majorBidi" w:hAnsiTheme="majorBidi" w:cstheme="majorBidi"/>
                <w:color w:val="000000" w:themeColor="text1"/>
              </w:rPr>
              <w:t>0.0</w:t>
            </w:r>
          </w:p>
        </w:tc>
      </w:tr>
    </w:tbl>
    <w:p w14:paraId="345C5990" w14:textId="77777777" w:rsidR="007416A3" w:rsidRPr="000A3708" w:rsidRDefault="007416A3" w:rsidP="00094CA3">
      <w:pPr>
        <w:spacing w:line="480" w:lineRule="auto"/>
        <w:rPr>
          <w:rFonts w:asciiTheme="majorBidi" w:hAnsiTheme="majorBidi" w:cstheme="majorBidi"/>
          <w:b/>
          <w:bCs/>
        </w:rPr>
      </w:pPr>
    </w:p>
    <w:p w14:paraId="65F455AD" w14:textId="2E0155DE" w:rsidR="00094CA3" w:rsidRPr="000A3708" w:rsidRDefault="00094CA3" w:rsidP="007416A3">
      <w:pPr>
        <w:spacing w:line="480" w:lineRule="auto"/>
        <w:jc w:val="center"/>
        <w:rPr>
          <w:rFonts w:asciiTheme="majorBidi" w:hAnsiTheme="majorBidi" w:cstheme="majorBidi"/>
        </w:rPr>
      </w:pPr>
      <w:r w:rsidRPr="000A3708">
        <w:rPr>
          <w:rFonts w:asciiTheme="majorBidi" w:hAnsiTheme="majorBidi" w:cstheme="majorBidi"/>
          <w:b/>
          <w:bCs/>
        </w:rPr>
        <w:t xml:space="preserve">Table 6 </w:t>
      </w:r>
      <w:r w:rsidRPr="000A3708">
        <w:rPr>
          <w:rFonts w:asciiTheme="majorBidi" w:hAnsiTheme="majorBidi" w:cstheme="majorBidi"/>
        </w:rPr>
        <w:t>Deaths related to PM</w:t>
      </w:r>
      <w:r w:rsidRPr="000A3708">
        <w:rPr>
          <w:rFonts w:asciiTheme="majorBidi" w:hAnsiTheme="majorBidi" w:cstheme="majorBidi"/>
          <w:vertAlign w:val="subscript"/>
        </w:rPr>
        <w:t>2.5</w:t>
      </w:r>
      <w:r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44"/>
      </w:tblGrid>
      <w:tr w:rsidR="000E0C4A" w:rsidRPr="000A3708" w14:paraId="728FEF47" w14:textId="3C337FB5" w:rsidTr="00C6428C">
        <w:trPr>
          <w:jc w:val="center"/>
        </w:trPr>
        <w:tc>
          <w:tcPr>
            <w:tcW w:w="1787" w:type="dxa"/>
          </w:tcPr>
          <w:p w14:paraId="6987BD0A"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State</w:t>
            </w:r>
          </w:p>
        </w:tc>
        <w:tc>
          <w:tcPr>
            <w:tcW w:w="723" w:type="dxa"/>
          </w:tcPr>
          <w:p w14:paraId="176C17C1" w14:textId="77777777" w:rsidR="000E0C4A" w:rsidRPr="000A3708" w:rsidRDefault="000E0C4A"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96" w:type="dxa"/>
          </w:tcPr>
          <w:p w14:paraId="28D808E7"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2009</w:t>
            </w:r>
          </w:p>
        </w:tc>
        <w:tc>
          <w:tcPr>
            <w:tcW w:w="696" w:type="dxa"/>
          </w:tcPr>
          <w:p w14:paraId="02DA4BD5"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2015</w:t>
            </w:r>
          </w:p>
        </w:tc>
        <w:tc>
          <w:tcPr>
            <w:tcW w:w="889" w:type="dxa"/>
          </w:tcPr>
          <w:p w14:paraId="0B9BC98D" w14:textId="77777777" w:rsidR="000E0C4A" w:rsidRPr="000A3708" w:rsidRDefault="000E0C4A" w:rsidP="00094CA3">
            <w:pPr>
              <w:rPr>
                <w:rFonts w:asciiTheme="majorBidi" w:hAnsiTheme="majorBidi" w:cstheme="majorBidi"/>
                <w:b/>
                <w:bCs/>
              </w:rPr>
            </w:pPr>
            <w:r w:rsidRPr="000A3708">
              <w:rPr>
                <w:rFonts w:asciiTheme="majorBidi" w:hAnsiTheme="majorBidi" w:cstheme="majorBidi"/>
                <w:b/>
                <w:bCs/>
              </w:rPr>
              <w:t>Change</w:t>
            </w:r>
          </w:p>
        </w:tc>
        <w:tc>
          <w:tcPr>
            <w:tcW w:w="1144" w:type="dxa"/>
          </w:tcPr>
          <w:p w14:paraId="1EB712A1" w14:textId="1B7F8EAB" w:rsidR="000E0C4A" w:rsidRPr="000A3708" w:rsidRDefault="000E0C4A" w:rsidP="00094CA3">
            <w:pPr>
              <w:rPr>
                <w:rFonts w:asciiTheme="majorBidi" w:hAnsiTheme="majorBidi" w:cstheme="majorBidi"/>
                <w:b/>
                <w:bCs/>
              </w:rPr>
            </w:pPr>
            <w:r w:rsidRPr="000A3708">
              <w:rPr>
                <w:rFonts w:asciiTheme="majorBidi" w:hAnsiTheme="majorBidi" w:cstheme="majorBidi"/>
                <w:b/>
                <w:bCs/>
              </w:rPr>
              <w:t>% Change</w:t>
            </w:r>
          </w:p>
        </w:tc>
      </w:tr>
      <w:tr w:rsidR="003A65BB" w:rsidRPr="000A3708" w14:paraId="7FD1E1BA" w14:textId="70527617" w:rsidTr="00C6428C">
        <w:trPr>
          <w:jc w:val="center"/>
        </w:trPr>
        <w:tc>
          <w:tcPr>
            <w:tcW w:w="1787" w:type="dxa"/>
          </w:tcPr>
          <w:p w14:paraId="16DB6B73" w14:textId="77777777" w:rsidR="003A65BB" w:rsidRPr="000A3708" w:rsidRDefault="003A65BB" w:rsidP="00094CA3">
            <w:pPr>
              <w:rPr>
                <w:rFonts w:asciiTheme="majorBidi" w:hAnsiTheme="majorBidi" w:cstheme="majorBidi"/>
              </w:rPr>
            </w:pPr>
            <w:r w:rsidRPr="000A3708">
              <w:rPr>
                <w:rFonts w:asciiTheme="majorBidi" w:hAnsiTheme="majorBidi" w:cstheme="majorBidi"/>
              </w:rPr>
              <w:t>Alabama</w:t>
            </w:r>
          </w:p>
        </w:tc>
        <w:tc>
          <w:tcPr>
            <w:tcW w:w="723" w:type="dxa"/>
          </w:tcPr>
          <w:p w14:paraId="7AB5DE49"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01</w:t>
            </w:r>
          </w:p>
        </w:tc>
        <w:tc>
          <w:tcPr>
            <w:tcW w:w="696" w:type="dxa"/>
          </w:tcPr>
          <w:p w14:paraId="2E1D899C" w14:textId="39B8C72E" w:rsidR="003A65BB" w:rsidRPr="000A3708" w:rsidRDefault="003A65BB" w:rsidP="00094CA3">
            <w:pPr>
              <w:rPr>
                <w:rFonts w:asciiTheme="majorBidi" w:hAnsiTheme="majorBidi" w:cstheme="majorBidi"/>
              </w:rPr>
            </w:pPr>
            <w:r w:rsidRPr="000A3708">
              <w:rPr>
                <w:rFonts w:asciiTheme="majorBidi" w:hAnsiTheme="majorBidi" w:cstheme="majorBidi"/>
              </w:rPr>
              <w:t>1360</w:t>
            </w:r>
          </w:p>
        </w:tc>
        <w:tc>
          <w:tcPr>
            <w:tcW w:w="696" w:type="dxa"/>
          </w:tcPr>
          <w:p w14:paraId="3E34FF83" w14:textId="0FDA4880" w:rsidR="003A65BB" w:rsidRPr="000A3708" w:rsidRDefault="003A65BB" w:rsidP="00094CA3">
            <w:pPr>
              <w:rPr>
                <w:rFonts w:asciiTheme="majorBidi" w:hAnsiTheme="majorBidi" w:cstheme="majorBidi"/>
              </w:rPr>
            </w:pPr>
            <w:r w:rsidRPr="000A3708">
              <w:rPr>
                <w:rFonts w:asciiTheme="majorBidi" w:hAnsiTheme="majorBidi" w:cstheme="majorBidi"/>
              </w:rPr>
              <w:t>600</w:t>
            </w:r>
          </w:p>
        </w:tc>
        <w:tc>
          <w:tcPr>
            <w:tcW w:w="889" w:type="dxa"/>
          </w:tcPr>
          <w:p w14:paraId="123B1644" w14:textId="7052A3D3"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1144" w:type="dxa"/>
          </w:tcPr>
          <w:p w14:paraId="268934C3" w14:textId="47984A2B"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680FDCF" w14:textId="78B9DF99" w:rsidTr="00C6428C">
        <w:trPr>
          <w:jc w:val="center"/>
        </w:trPr>
        <w:tc>
          <w:tcPr>
            <w:tcW w:w="1787" w:type="dxa"/>
          </w:tcPr>
          <w:p w14:paraId="31CD9129" w14:textId="77777777" w:rsidR="003A65BB" w:rsidRPr="000A3708" w:rsidRDefault="003A65BB" w:rsidP="00094CA3">
            <w:pPr>
              <w:rPr>
                <w:rFonts w:asciiTheme="majorBidi" w:hAnsiTheme="majorBidi" w:cstheme="majorBidi"/>
              </w:rPr>
            </w:pPr>
            <w:r w:rsidRPr="000A3708">
              <w:rPr>
                <w:rFonts w:asciiTheme="majorBidi" w:hAnsiTheme="majorBidi" w:cstheme="majorBidi"/>
              </w:rPr>
              <w:t>Arizona</w:t>
            </w:r>
          </w:p>
        </w:tc>
        <w:tc>
          <w:tcPr>
            <w:tcW w:w="723" w:type="dxa"/>
          </w:tcPr>
          <w:p w14:paraId="36469DA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04</w:t>
            </w:r>
          </w:p>
        </w:tc>
        <w:tc>
          <w:tcPr>
            <w:tcW w:w="696" w:type="dxa"/>
          </w:tcPr>
          <w:p w14:paraId="4E1AB548" w14:textId="5B58C0CF"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71A96C09" w14:textId="0B6BCDB5"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0BA29028" w14:textId="5DC29978" w:rsidR="003A65BB" w:rsidRPr="000A3708" w:rsidRDefault="003A65BB" w:rsidP="00094CA3">
            <w:pPr>
              <w:rPr>
                <w:rFonts w:asciiTheme="majorBidi" w:hAnsiTheme="majorBidi" w:cstheme="majorBidi"/>
              </w:rPr>
            </w:pPr>
            <w:r w:rsidRPr="000A3708">
              <w:rPr>
                <w:rFonts w:asciiTheme="majorBidi" w:hAnsiTheme="majorBidi" w:cstheme="majorBidi"/>
              </w:rPr>
              <w:t>-590</w:t>
            </w:r>
          </w:p>
        </w:tc>
        <w:tc>
          <w:tcPr>
            <w:tcW w:w="1144" w:type="dxa"/>
          </w:tcPr>
          <w:p w14:paraId="0DC3EAB8" w14:textId="38622285"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53D26066" w14:textId="30104B51" w:rsidTr="00C6428C">
        <w:trPr>
          <w:jc w:val="center"/>
        </w:trPr>
        <w:tc>
          <w:tcPr>
            <w:tcW w:w="1787" w:type="dxa"/>
          </w:tcPr>
          <w:p w14:paraId="4D95DFA4" w14:textId="77777777" w:rsidR="003A65BB" w:rsidRPr="000A3708" w:rsidRDefault="003A65BB" w:rsidP="00094CA3">
            <w:pPr>
              <w:rPr>
                <w:rFonts w:asciiTheme="majorBidi" w:hAnsiTheme="majorBidi" w:cstheme="majorBidi"/>
              </w:rPr>
            </w:pPr>
            <w:r w:rsidRPr="000A3708">
              <w:rPr>
                <w:rFonts w:asciiTheme="majorBidi" w:hAnsiTheme="majorBidi" w:cstheme="majorBidi"/>
              </w:rPr>
              <w:t>Arkansas</w:t>
            </w:r>
          </w:p>
        </w:tc>
        <w:tc>
          <w:tcPr>
            <w:tcW w:w="723" w:type="dxa"/>
          </w:tcPr>
          <w:p w14:paraId="09B170B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05</w:t>
            </w:r>
          </w:p>
        </w:tc>
        <w:tc>
          <w:tcPr>
            <w:tcW w:w="696" w:type="dxa"/>
          </w:tcPr>
          <w:p w14:paraId="773E0A06" w14:textId="7C1F6D72" w:rsidR="003A65BB" w:rsidRPr="000A3708" w:rsidRDefault="003A65BB" w:rsidP="00094CA3">
            <w:pPr>
              <w:rPr>
                <w:rFonts w:asciiTheme="majorBidi" w:hAnsiTheme="majorBidi" w:cstheme="majorBidi"/>
              </w:rPr>
            </w:pPr>
            <w:r w:rsidRPr="000A3708">
              <w:rPr>
                <w:rFonts w:asciiTheme="majorBidi" w:hAnsiTheme="majorBidi" w:cstheme="majorBidi"/>
              </w:rPr>
              <w:t>830</w:t>
            </w:r>
          </w:p>
        </w:tc>
        <w:tc>
          <w:tcPr>
            <w:tcW w:w="696" w:type="dxa"/>
          </w:tcPr>
          <w:p w14:paraId="22137773" w14:textId="6485B1F7"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889" w:type="dxa"/>
          </w:tcPr>
          <w:p w14:paraId="5FDA4693" w14:textId="79DBC86A"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7C263E49" w14:textId="27D32C6C" w:rsidR="003A65BB" w:rsidRPr="000A3708" w:rsidRDefault="003A65BB" w:rsidP="00094CA3">
            <w:pPr>
              <w:rPr>
                <w:rFonts w:asciiTheme="majorBidi" w:hAnsiTheme="majorBidi" w:cstheme="majorBidi"/>
              </w:rPr>
            </w:pPr>
            <w:r w:rsidRPr="000A3708">
              <w:rPr>
                <w:rFonts w:asciiTheme="majorBidi" w:hAnsiTheme="majorBidi" w:cstheme="majorBidi"/>
              </w:rPr>
              <w:t>-67</w:t>
            </w:r>
          </w:p>
        </w:tc>
      </w:tr>
      <w:tr w:rsidR="003A65BB" w:rsidRPr="000A3708" w14:paraId="688508BE" w14:textId="62306AE2" w:rsidTr="00C6428C">
        <w:trPr>
          <w:jc w:val="center"/>
        </w:trPr>
        <w:tc>
          <w:tcPr>
            <w:tcW w:w="1787" w:type="dxa"/>
          </w:tcPr>
          <w:p w14:paraId="48C91194" w14:textId="77777777" w:rsidR="003A65BB" w:rsidRPr="000A3708" w:rsidRDefault="003A65BB" w:rsidP="00094CA3">
            <w:pPr>
              <w:rPr>
                <w:rFonts w:asciiTheme="majorBidi" w:hAnsiTheme="majorBidi" w:cstheme="majorBidi"/>
              </w:rPr>
            </w:pPr>
            <w:r w:rsidRPr="000A3708">
              <w:rPr>
                <w:rFonts w:asciiTheme="majorBidi" w:hAnsiTheme="majorBidi" w:cstheme="majorBidi"/>
              </w:rPr>
              <w:t>California</w:t>
            </w:r>
          </w:p>
        </w:tc>
        <w:tc>
          <w:tcPr>
            <w:tcW w:w="723" w:type="dxa"/>
          </w:tcPr>
          <w:p w14:paraId="64B443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06</w:t>
            </w:r>
          </w:p>
        </w:tc>
        <w:tc>
          <w:tcPr>
            <w:tcW w:w="696" w:type="dxa"/>
          </w:tcPr>
          <w:p w14:paraId="728EF63E" w14:textId="690AA17C" w:rsidR="003A65BB" w:rsidRPr="000A3708" w:rsidRDefault="003A65BB" w:rsidP="00094CA3">
            <w:pPr>
              <w:rPr>
                <w:rFonts w:asciiTheme="majorBidi" w:hAnsiTheme="majorBidi" w:cstheme="majorBidi"/>
              </w:rPr>
            </w:pPr>
            <w:r w:rsidRPr="000A3708">
              <w:rPr>
                <w:rFonts w:asciiTheme="majorBidi" w:hAnsiTheme="majorBidi" w:cstheme="majorBidi"/>
              </w:rPr>
              <w:t>8650</w:t>
            </w:r>
          </w:p>
        </w:tc>
        <w:tc>
          <w:tcPr>
            <w:tcW w:w="696" w:type="dxa"/>
          </w:tcPr>
          <w:p w14:paraId="718999D0" w14:textId="13372EC4" w:rsidR="003A65BB" w:rsidRPr="000A3708" w:rsidRDefault="003A65BB" w:rsidP="00094CA3">
            <w:pPr>
              <w:rPr>
                <w:rFonts w:asciiTheme="majorBidi" w:hAnsiTheme="majorBidi" w:cstheme="majorBidi"/>
              </w:rPr>
            </w:pPr>
            <w:r w:rsidRPr="000A3708">
              <w:rPr>
                <w:rFonts w:asciiTheme="majorBidi" w:hAnsiTheme="majorBidi" w:cstheme="majorBidi"/>
              </w:rPr>
              <w:t>6590</w:t>
            </w:r>
          </w:p>
        </w:tc>
        <w:tc>
          <w:tcPr>
            <w:tcW w:w="889" w:type="dxa"/>
          </w:tcPr>
          <w:p w14:paraId="46DEB2FA" w14:textId="64BDED35" w:rsidR="003A65BB" w:rsidRPr="000A3708" w:rsidRDefault="003A65BB" w:rsidP="00094CA3">
            <w:pPr>
              <w:rPr>
                <w:rFonts w:asciiTheme="majorBidi" w:hAnsiTheme="majorBidi" w:cstheme="majorBidi"/>
              </w:rPr>
            </w:pPr>
            <w:r w:rsidRPr="000A3708">
              <w:rPr>
                <w:rFonts w:asciiTheme="majorBidi" w:hAnsiTheme="majorBidi" w:cstheme="majorBidi"/>
              </w:rPr>
              <w:t>-2060</w:t>
            </w:r>
          </w:p>
        </w:tc>
        <w:tc>
          <w:tcPr>
            <w:tcW w:w="1144" w:type="dxa"/>
          </w:tcPr>
          <w:p w14:paraId="76813D62" w14:textId="6B5BF87C" w:rsidR="003A65BB" w:rsidRPr="000A3708" w:rsidRDefault="003A65BB" w:rsidP="00094CA3">
            <w:pPr>
              <w:rPr>
                <w:rFonts w:asciiTheme="majorBidi" w:hAnsiTheme="majorBidi" w:cstheme="majorBidi"/>
              </w:rPr>
            </w:pPr>
            <w:r w:rsidRPr="000A3708">
              <w:rPr>
                <w:rFonts w:asciiTheme="majorBidi" w:hAnsiTheme="majorBidi" w:cstheme="majorBidi"/>
              </w:rPr>
              <w:t>-24</w:t>
            </w:r>
          </w:p>
        </w:tc>
      </w:tr>
      <w:tr w:rsidR="003A65BB" w:rsidRPr="000A3708" w14:paraId="3582EFCA" w14:textId="571CDE46" w:rsidTr="00C6428C">
        <w:trPr>
          <w:jc w:val="center"/>
        </w:trPr>
        <w:tc>
          <w:tcPr>
            <w:tcW w:w="1787" w:type="dxa"/>
          </w:tcPr>
          <w:p w14:paraId="52AD5EC1" w14:textId="77777777" w:rsidR="003A65BB" w:rsidRPr="000A3708" w:rsidRDefault="003A65BB" w:rsidP="00094CA3">
            <w:pPr>
              <w:rPr>
                <w:rFonts w:asciiTheme="majorBidi" w:hAnsiTheme="majorBidi" w:cstheme="majorBidi"/>
              </w:rPr>
            </w:pPr>
            <w:r w:rsidRPr="000A3708">
              <w:rPr>
                <w:rFonts w:asciiTheme="majorBidi" w:hAnsiTheme="majorBidi" w:cstheme="majorBidi"/>
              </w:rPr>
              <w:t>Colorado</w:t>
            </w:r>
          </w:p>
        </w:tc>
        <w:tc>
          <w:tcPr>
            <w:tcW w:w="723" w:type="dxa"/>
          </w:tcPr>
          <w:p w14:paraId="6018E40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08</w:t>
            </w:r>
          </w:p>
        </w:tc>
        <w:tc>
          <w:tcPr>
            <w:tcW w:w="696" w:type="dxa"/>
          </w:tcPr>
          <w:p w14:paraId="35F00F06" w14:textId="37469FF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696" w:type="dxa"/>
          </w:tcPr>
          <w:p w14:paraId="557D1B0A" w14:textId="4C1780DE"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B8341E0" w14:textId="647A7799"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0987FF12" w14:textId="4258914D" w:rsidR="003A65BB" w:rsidRPr="000A3708" w:rsidRDefault="003A65BB" w:rsidP="00094CA3">
            <w:pPr>
              <w:rPr>
                <w:rFonts w:asciiTheme="majorBidi" w:hAnsiTheme="majorBidi" w:cstheme="majorBidi"/>
              </w:rPr>
            </w:pPr>
            <w:r w:rsidRPr="000A3708">
              <w:rPr>
                <w:rFonts w:asciiTheme="majorBidi" w:hAnsiTheme="majorBidi" w:cstheme="majorBidi"/>
              </w:rPr>
              <w:t>-59</w:t>
            </w:r>
          </w:p>
        </w:tc>
      </w:tr>
      <w:tr w:rsidR="003A65BB" w:rsidRPr="000A3708" w14:paraId="3BBE2378" w14:textId="41510EA2" w:rsidTr="00C6428C">
        <w:trPr>
          <w:jc w:val="center"/>
        </w:trPr>
        <w:tc>
          <w:tcPr>
            <w:tcW w:w="1787" w:type="dxa"/>
          </w:tcPr>
          <w:p w14:paraId="7B35E1CF" w14:textId="77777777" w:rsidR="003A65BB" w:rsidRPr="000A3708" w:rsidRDefault="003A65BB" w:rsidP="00094CA3">
            <w:pPr>
              <w:rPr>
                <w:rFonts w:asciiTheme="majorBidi" w:hAnsiTheme="majorBidi" w:cstheme="majorBidi"/>
              </w:rPr>
            </w:pPr>
            <w:r w:rsidRPr="000A3708">
              <w:rPr>
                <w:rFonts w:asciiTheme="majorBidi" w:hAnsiTheme="majorBidi" w:cstheme="majorBidi"/>
              </w:rPr>
              <w:t>Connecticut</w:t>
            </w:r>
          </w:p>
        </w:tc>
        <w:tc>
          <w:tcPr>
            <w:tcW w:w="723" w:type="dxa"/>
          </w:tcPr>
          <w:p w14:paraId="5D24C2B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09</w:t>
            </w:r>
          </w:p>
        </w:tc>
        <w:tc>
          <w:tcPr>
            <w:tcW w:w="696" w:type="dxa"/>
          </w:tcPr>
          <w:p w14:paraId="664E3AA5" w14:textId="2458D010" w:rsidR="003A65BB" w:rsidRPr="000A3708" w:rsidRDefault="003A65BB" w:rsidP="00094CA3">
            <w:pPr>
              <w:rPr>
                <w:rFonts w:asciiTheme="majorBidi" w:hAnsiTheme="majorBidi" w:cstheme="majorBidi"/>
              </w:rPr>
            </w:pPr>
            <w:r w:rsidRPr="000A3708">
              <w:rPr>
                <w:rFonts w:asciiTheme="majorBidi" w:hAnsiTheme="majorBidi" w:cstheme="majorBidi"/>
              </w:rPr>
              <w:t>810</w:t>
            </w:r>
          </w:p>
        </w:tc>
        <w:tc>
          <w:tcPr>
            <w:tcW w:w="696" w:type="dxa"/>
          </w:tcPr>
          <w:p w14:paraId="622CC22D" w14:textId="6AE3579B" w:rsidR="003A65BB" w:rsidRPr="000A3708" w:rsidRDefault="003A65BB" w:rsidP="00094CA3">
            <w:pPr>
              <w:rPr>
                <w:rFonts w:asciiTheme="majorBidi" w:hAnsiTheme="majorBidi" w:cstheme="majorBidi"/>
              </w:rPr>
            </w:pPr>
            <w:r w:rsidRPr="000A3708">
              <w:rPr>
                <w:rFonts w:asciiTheme="majorBidi" w:hAnsiTheme="majorBidi" w:cstheme="majorBidi"/>
              </w:rPr>
              <w:t>340</w:t>
            </w:r>
          </w:p>
        </w:tc>
        <w:tc>
          <w:tcPr>
            <w:tcW w:w="889" w:type="dxa"/>
          </w:tcPr>
          <w:p w14:paraId="6A222A50" w14:textId="607FFA2F" w:rsidR="003A65BB" w:rsidRPr="000A3708" w:rsidRDefault="003A65BB" w:rsidP="00094CA3">
            <w:pPr>
              <w:rPr>
                <w:rFonts w:asciiTheme="majorBidi" w:hAnsiTheme="majorBidi" w:cstheme="majorBidi"/>
              </w:rPr>
            </w:pPr>
            <w:r w:rsidRPr="000A3708">
              <w:rPr>
                <w:rFonts w:asciiTheme="majorBidi" w:hAnsiTheme="majorBidi" w:cstheme="majorBidi"/>
              </w:rPr>
              <w:t>-470</w:t>
            </w:r>
          </w:p>
        </w:tc>
        <w:tc>
          <w:tcPr>
            <w:tcW w:w="1144" w:type="dxa"/>
          </w:tcPr>
          <w:p w14:paraId="5DAB466D" w14:textId="5ACB124F"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440FFC95" w14:textId="0EB99AD1" w:rsidTr="00C6428C">
        <w:trPr>
          <w:jc w:val="center"/>
        </w:trPr>
        <w:tc>
          <w:tcPr>
            <w:tcW w:w="1787" w:type="dxa"/>
          </w:tcPr>
          <w:p w14:paraId="0863755C" w14:textId="77777777" w:rsidR="003A65BB" w:rsidRPr="000A3708" w:rsidRDefault="003A65BB" w:rsidP="00094CA3">
            <w:pPr>
              <w:rPr>
                <w:rFonts w:asciiTheme="majorBidi" w:hAnsiTheme="majorBidi" w:cstheme="majorBidi"/>
              </w:rPr>
            </w:pPr>
            <w:r w:rsidRPr="000A3708">
              <w:rPr>
                <w:rFonts w:asciiTheme="majorBidi" w:hAnsiTheme="majorBidi" w:cstheme="majorBidi"/>
              </w:rPr>
              <w:t>Delaware</w:t>
            </w:r>
          </w:p>
        </w:tc>
        <w:tc>
          <w:tcPr>
            <w:tcW w:w="723" w:type="dxa"/>
          </w:tcPr>
          <w:p w14:paraId="6A99F7D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10</w:t>
            </w:r>
          </w:p>
        </w:tc>
        <w:tc>
          <w:tcPr>
            <w:tcW w:w="696" w:type="dxa"/>
          </w:tcPr>
          <w:p w14:paraId="2FC55CB4" w14:textId="796A03FB"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41823351" w14:textId="032D0519" w:rsidR="003A65BB" w:rsidRPr="000A3708" w:rsidRDefault="003A65BB" w:rsidP="00094CA3">
            <w:pPr>
              <w:rPr>
                <w:rFonts w:asciiTheme="majorBidi" w:hAnsiTheme="majorBidi" w:cstheme="majorBidi"/>
              </w:rPr>
            </w:pPr>
            <w:r w:rsidRPr="000A3708">
              <w:rPr>
                <w:rFonts w:asciiTheme="majorBidi" w:hAnsiTheme="majorBidi" w:cstheme="majorBidi"/>
              </w:rPr>
              <w:t>140</w:t>
            </w:r>
          </w:p>
        </w:tc>
        <w:tc>
          <w:tcPr>
            <w:tcW w:w="889" w:type="dxa"/>
          </w:tcPr>
          <w:p w14:paraId="3AF780AB" w14:textId="2FF7EB03"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017507E4" w14:textId="3B8A4AA6" w:rsidR="003A65BB" w:rsidRPr="000A3708" w:rsidRDefault="003A65BB" w:rsidP="00094CA3">
            <w:pPr>
              <w:rPr>
                <w:rFonts w:asciiTheme="majorBidi" w:hAnsiTheme="majorBidi" w:cstheme="majorBidi"/>
              </w:rPr>
            </w:pPr>
            <w:r w:rsidRPr="000A3708">
              <w:rPr>
                <w:rFonts w:asciiTheme="majorBidi" w:hAnsiTheme="majorBidi" w:cstheme="majorBidi"/>
              </w:rPr>
              <w:t>-55</w:t>
            </w:r>
          </w:p>
        </w:tc>
      </w:tr>
      <w:tr w:rsidR="003A65BB" w:rsidRPr="000A3708" w14:paraId="73650090" w14:textId="01BC5FA4" w:rsidTr="00C6428C">
        <w:trPr>
          <w:trHeight w:val="152"/>
          <w:jc w:val="center"/>
        </w:trPr>
        <w:tc>
          <w:tcPr>
            <w:tcW w:w="1787" w:type="dxa"/>
          </w:tcPr>
          <w:p w14:paraId="3459BF83" w14:textId="77777777" w:rsidR="003A65BB" w:rsidRPr="000A3708" w:rsidRDefault="003A65BB" w:rsidP="00094CA3">
            <w:pPr>
              <w:rPr>
                <w:rFonts w:asciiTheme="majorBidi" w:hAnsiTheme="majorBidi" w:cstheme="majorBidi"/>
              </w:rPr>
            </w:pPr>
            <w:r w:rsidRPr="000A3708">
              <w:rPr>
                <w:rFonts w:asciiTheme="majorBidi" w:hAnsiTheme="majorBidi" w:cstheme="majorBidi"/>
              </w:rPr>
              <w:t>Florida</w:t>
            </w:r>
          </w:p>
        </w:tc>
        <w:tc>
          <w:tcPr>
            <w:tcW w:w="723" w:type="dxa"/>
          </w:tcPr>
          <w:p w14:paraId="7214E73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12</w:t>
            </w:r>
          </w:p>
        </w:tc>
        <w:tc>
          <w:tcPr>
            <w:tcW w:w="696" w:type="dxa"/>
          </w:tcPr>
          <w:p w14:paraId="26F64481" w14:textId="328E6B5D" w:rsidR="003A65BB" w:rsidRPr="000A3708" w:rsidRDefault="003A65BB" w:rsidP="00094CA3">
            <w:pPr>
              <w:rPr>
                <w:rFonts w:asciiTheme="majorBidi" w:hAnsiTheme="majorBidi" w:cstheme="majorBidi"/>
              </w:rPr>
            </w:pPr>
            <w:r w:rsidRPr="000A3708">
              <w:rPr>
                <w:rFonts w:asciiTheme="majorBidi" w:hAnsiTheme="majorBidi" w:cstheme="majorBidi"/>
              </w:rPr>
              <w:t>2340</w:t>
            </w:r>
          </w:p>
        </w:tc>
        <w:tc>
          <w:tcPr>
            <w:tcW w:w="696" w:type="dxa"/>
          </w:tcPr>
          <w:p w14:paraId="50AECC86" w14:textId="703A8474" w:rsidR="003A65BB" w:rsidRPr="000A3708" w:rsidRDefault="003A65BB" w:rsidP="00094CA3">
            <w:pPr>
              <w:rPr>
                <w:rFonts w:asciiTheme="majorBidi" w:hAnsiTheme="majorBidi" w:cstheme="majorBidi"/>
              </w:rPr>
            </w:pPr>
            <w:r w:rsidRPr="000A3708">
              <w:rPr>
                <w:rFonts w:asciiTheme="majorBidi" w:hAnsiTheme="majorBidi" w:cstheme="majorBidi"/>
              </w:rPr>
              <w:t>850</w:t>
            </w:r>
          </w:p>
        </w:tc>
        <w:tc>
          <w:tcPr>
            <w:tcW w:w="889" w:type="dxa"/>
          </w:tcPr>
          <w:p w14:paraId="5CE90B57" w14:textId="3BBBEBDF"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1144" w:type="dxa"/>
          </w:tcPr>
          <w:p w14:paraId="32ADD7B1" w14:textId="435E9600" w:rsidR="003A65BB" w:rsidRPr="000A3708" w:rsidRDefault="003A65BB" w:rsidP="00094CA3">
            <w:pPr>
              <w:rPr>
                <w:rFonts w:asciiTheme="majorBidi" w:hAnsiTheme="majorBidi" w:cstheme="majorBidi"/>
              </w:rPr>
            </w:pPr>
            <w:r w:rsidRPr="000A3708">
              <w:rPr>
                <w:rFonts w:asciiTheme="majorBidi" w:hAnsiTheme="majorBidi" w:cstheme="majorBidi"/>
              </w:rPr>
              <w:t>-64</w:t>
            </w:r>
          </w:p>
        </w:tc>
      </w:tr>
      <w:tr w:rsidR="003A65BB" w:rsidRPr="000A3708" w14:paraId="2C798379" w14:textId="523880B8" w:rsidTr="00C6428C">
        <w:trPr>
          <w:trHeight w:val="107"/>
          <w:jc w:val="center"/>
        </w:trPr>
        <w:tc>
          <w:tcPr>
            <w:tcW w:w="1787" w:type="dxa"/>
          </w:tcPr>
          <w:p w14:paraId="04D38D1A" w14:textId="77777777" w:rsidR="003A65BB" w:rsidRPr="000A3708" w:rsidRDefault="003A65BB" w:rsidP="00094CA3">
            <w:pPr>
              <w:rPr>
                <w:rFonts w:asciiTheme="majorBidi" w:hAnsiTheme="majorBidi" w:cstheme="majorBidi"/>
              </w:rPr>
            </w:pPr>
            <w:r w:rsidRPr="000A3708">
              <w:rPr>
                <w:rFonts w:asciiTheme="majorBidi" w:hAnsiTheme="majorBidi" w:cstheme="majorBidi"/>
              </w:rPr>
              <w:t>Georgia</w:t>
            </w:r>
          </w:p>
        </w:tc>
        <w:tc>
          <w:tcPr>
            <w:tcW w:w="723" w:type="dxa"/>
          </w:tcPr>
          <w:p w14:paraId="42D8CA6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13</w:t>
            </w:r>
          </w:p>
        </w:tc>
        <w:tc>
          <w:tcPr>
            <w:tcW w:w="696" w:type="dxa"/>
          </w:tcPr>
          <w:p w14:paraId="11DAA958" w14:textId="1955F600" w:rsidR="003A65BB" w:rsidRPr="000A3708" w:rsidRDefault="003A65BB" w:rsidP="00094CA3">
            <w:pPr>
              <w:rPr>
                <w:rFonts w:asciiTheme="majorBidi" w:hAnsiTheme="majorBidi" w:cstheme="majorBidi"/>
              </w:rPr>
            </w:pPr>
            <w:r w:rsidRPr="000A3708">
              <w:rPr>
                <w:rFonts w:asciiTheme="majorBidi" w:hAnsiTheme="majorBidi" w:cstheme="majorBidi"/>
              </w:rPr>
              <w:t>2080</w:t>
            </w:r>
          </w:p>
        </w:tc>
        <w:tc>
          <w:tcPr>
            <w:tcW w:w="696" w:type="dxa"/>
          </w:tcPr>
          <w:p w14:paraId="0C9F3E1C" w14:textId="423E0083" w:rsidR="003A65BB" w:rsidRPr="000A3708" w:rsidRDefault="003A65BB" w:rsidP="00094CA3">
            <w:pPr>
              <w:rPr>
                <w:rFonts w:asciiTheme="majorBidi" w:hAnsiTheme="majorBidi" w:cstheme="majorBidi"/>
              </w:rPr>
            </w:pPr>
            <w:r w:rsidRPr="000A3708">
              <w:rPr>
                <w:rFonts w:asciiTheme="majorBidi" w:hAnsiTheme="majorBidi" w:cstheme="majorBidi"/>
              </w:rPr>
              <w:t>1140</w:t>
            </w:r>
          </w:p>
        </w:tc>
        <w:tc>
          <w:tcPr>
            <w:tcW w:w="889" w:type="dxa"/>
          </w:tcPr>
          <w:p w14:paraId="541E60EF" w14:textId="4FA344F0"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5CAEF51C" w14:textId="1EAD53B8" w:rsidR="003A65BB" w:rsidRPr="000A3708" w:rsidRDefault="003A65BB" w:rsidP="00094CA3">
            <w:pPr>
              <w:rPr>
                <w:rFonts w:asciiTheme="majorBidi" w:hAnsiTheme="majorBidi" w:cstheme="majorBidi"/>
              </w:rPr>
            </w:pPr>
            <w:r w:rsidRPr="000A3708">
              <w:rPr>
                <w:rFonts w:asciiTheme="majorBidi" w:hAnsiTheme="majorBidi" w:cstheme="majorBidi"/>
              </w:rPr>
              <w:t>-45</w:t>
            </w:r>
          </w:p>
        </w:tc>
      </w:tr>
      <w:tr w:rsidR="003A65BB" w:rsidRPr="000A3708" w14:paraId="1EE5A42C" w14:textId="3EFE28A9" w:rsidTr="00C6428C">
        <w:trPr>
          <w:jc w:val="center"/>
        </w:trPr>
        <w:tc>
          <w:tcPr>
            <w:tcW w:w="1787" w:type="dxa"/>
          </w:tcPr>
          <w:p w14:paraId="4CB579D8" w14:textId="77777777" w:rsidR="003A65BB" w:rsidRPr="000A3708" w:rsidRDefault="003A65BB" w:rsidP="00094CA3">
            <w:pPr>
              <w:rPr>
                <w:rFonts w:asciiTheme="majorBidi" w:hAnsiTheme="majorBidi" w:cstheme="majorBidi"/>
              </w:rPr>
            </w:pPr>
            <w:r w:rsidRPr="000A3708">
              <w:rPr>
                <w:rFonts w:asciiTheme="majorBidi" w:hAnsiTheme="majorBidi" w:cstheme="majorBidi"/>
              </w:rPr>
              <w:t>Idaho</w:t>
            </w:r>
          </w:p>
        </w:tc>
        <w:tc>
          <w:tcPr>
            <w:tcW w:w="723" w:type="dxa"/>
          </w:tcPr>
          <w:p w14:paraId="691038D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16</w:t>
            </w:r>
          </w:p>
        </w:tc>
        <w:tc>
          <w:tcPr>
            <w:tcW w:w="696" w:type="dxa"/>
          </w:tcPr>
          <w:p w14:paraId="2E61AD75" w14:textId="3B081FB9" w:rsidR="003A65BB" w:rsidRPr="000A3708" w:rsidRDefault="003A65BB" w:rsidP="00094CA3">
            <w:pPr>
              <w:rPr>
                <w:rFonts w:asciiTheme="majorBidi" w:hAnsiTheme="majorBidi" w:cstheme="majorBidi"/>
              </w:rPr>
            </w:pPr>
            <w:r w:rsidRPr="000A3708">
              <w:rPr>
                <w:rFonts w:asciiTheme="majorBidi" w:hAnsiTheme="majorBidi" w:cstheme="majorBidi"/>
              </w:rPr>
              <w:t>370</w:t>
            </w:r>
          </w:p>
        </w:tc>
        <w:tc>
          <w:tcPr>
            <w:tcW w:w="696" w:type="dxa"/>
          </w:tcPr>
          <w:p w14:paraId="7448260F" w14:textId="0DAE13E3"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889" w:type="dxa"/>
          </w:tcPr>
          <w:p w14:paraId="0EE9155F" w14:textId="6E7D3E2C"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376AAE0B" w14:textId="7A718BE3" w:rsidR="003A65BB" w:rsidRPr="000A3708" w:rsidRDefault="003A65BB" w:rsidP="00094CA3">
            <w:pPr>
              <w:rPr>
                <w:rFonts w:asciiTheme="majorBidi" w:hAnsiTheme="majorBidi" w:cstheme="majorBidi"/>
              </w:rPr>
            </w:pPr>
            <w:r w:rsidRPr="000A3708">
              <w:rPr>
                <w:rFonts w:asciiTheme="majorBidi" w:hAnsiTheme="majorBidi" w:cstheme="majorBidi"/>
              </w:rPr>
              <w:t>-46</w:t>
            </w:r>
          </w:p>
        </w:tc>
      </w:tr>
      <w:tr w:rsidR="003A65BB" w:rsidRPr="000A3708" w14:paraId="2BD28276" w14:textId="12A39CE3" w:rsidTr="00C6428C">
        <w:trPr>
          <w:jc w:val="center"/>
        </w:trPr>
        <w:tc>
          <w:tcPr>
            <w:tcW w:w="1787" w:type="dxa"/>
          </w:tcPr>
          <w:p w14:paraId="6AD7EA79" w14:textId="77777777" w:rsidR="003A65BB" w:rsidRPr="000A3708" w:rsidRDefault="003A65BB" w:rsidP="00094CA3">
            <w:pPr>
              <w:rPr>
                <w:rFonts w:asciiTheme="majorBidi" w:hAnsiTheme="majorBidi" w:cstheme="majorBidi"/>
              </w:rPr>
            </w:pPr>
            <w:r w:rsidRPr="000A3708">
              <w:rPr>
                <w:rFonts w:asciiTheme="majorBidi" w:hAnsiTheme="majorBidi" w:cstheme="majorBidi"/>
              </w:rPr>
              <w:t>Illinois</w:t>
            </w:r>
          </w:p>
        </w:tc>
        <w:tc>
          <w:tcPr>
            <w:tcW w:w="723" w:type="dxa"/>
          </w:tcPr>
          <w:p w14:paraId="784B108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17</w:t>
            </w:r>
          </w:p>
        </w:tc>
        <w:tc>
          <w:tcPr>
            <w:tcW w:w="696" w:type="dxa"/>
          </w:tcPr>
          <w:p w14:paraId="72C5EC86" w14:textId="7429E6D6" w:rsidR="003A65BB" w:rsidRPr="000A3708" w:rsidRDefault="003A65BB" w:rsidP="00094CA3">
            <w:pPr>
              <w:rPr>
                <w:rFonts w:asciiTheme="majorBidi" w:hAnsiTheme="majorBidi" w:cstheme="majorBidi"/>
              </w:rPr>
            </w:pPr>
            <w:r w:rsidRPr="000A3708">
              <w:rPr>
                <w:rFonts w:asciiTheme="majorBidi" w:hAnsiTheme="majorBidi" w:cstheme="majorBidi"/>
              </w:rPr>
              <w:t>3870</w:t>
            </w:r>
          </w:p>
        </w:tc>
        <w:tc>
          <w:tcPr>
            <w:tcW w:w="696" w:type="dxa"/>
          </w:tcPr>
          <w:p w14:paraId="2E0FB6A9" w14:textId="57A00563" w:rsidR="003A65BB" w:rsidRPr="000A3708" w:rsidRDefault="003A65BB" w:rsidP="00094CA3">
            <w:pPr>
              <w:rPr>
                <w:rFonts w:asciiTheme="majorBidi" w:hAnsiTheme="majorBidi" w:cstheme="majorBidi"/>
              </w:rPr>
            </w:pPr>
            <w:r w:rsidRPr="000A3708">
              <w:rPr>
                <w:rFonts w:asciiTheme="majorBidi" w:hAnsiTheme="majorBidi" w:cstheme="majorBidi"/>
              </w:rPr>
              <w:t>2640</w:t>
            </w:r>
          </w:p>
        </w:tc>
        <w:tc>
          <w:tcPr>
            <w:tcW w:w="889" w:type="dxa"/>
          </w:tcPr>
          <w:p w14:paraId="2BDF2D1D" w14:textId="515CBA83" w:rsidR="003A65BB" w:rsidRPr="000A3708" w:rsidRDefault="003A65BB" w:rsidP="00094CA3">
            <w:pPr>
              <w:rPr>
                <w:rFonts w:asciiTheme="majorBidi" w:hAnsiTheme="majorBidi" w:cstheme="majorBidi"/>
              </w:rPr>
            </w:pPr>
            <w:r w:rsidRPr="000A3708">
              <w:rPr>
                <w:rFonts w:asciiTheme="majorBidi" w:hAnsiTheme="majorBidi" w:cstheme="majorBidi"/>
              </w:rPr>
              <w:t>-1230</w:t>
            </w:r>
          </w:p>
        </w:tc>
        <w:tc>
          <w:tcPr>
            <w:tcW w:w="1144" w:type="dxa"/>
          </w:tcPr>
          <w:p w14:paraId="29C66F7B" w14:textId="71107FB1" w:rsidR="003A65BB" w:rsidRPr="000A3708" w:rsidRDefault="003A65BB" w:rsidP="00094CA3">
            <w:pPr>
              <w:rPr>
                <w:rFonts w:asciiTheme="majorBidi" w:hAnsiTheme="majorBidi" w:cstheme="majorBidi"/>
              </w:rPr>
            </w:pPr>
            <w:r w:rsidRPr="000A3708">
              <w:rPr>
                <w:rFonts w:asciiTheme="majorBidi" w:hAnsiTheme="majorBidi" w:cstheme="majorBidi"/>
              </w:rPr>
              <w:t>-32</w:t>
            </w:r>
          </w:p>
        </w:tc>
      </w:tr>
      <w:tr w:rsidR="003A65BB" w:rsidRPr="000A3708" w14:paraId="36DB523E" w14:textId="3CAF924F" w:rsidTr="00C6428C">
        <w:trPr>
          <w:jc w:val="center"/>
        </w:trPr>
        <w:tc>
          <w:tcPr>
            <w:tcW w:w="1787" w:type="dxa"/>
          </w:tcPr>
          <w:p w14:paraId="45E3A2F0" w14:textId="77777777" w:rsidR="003A65BB" w:rsidRPr="000A3708" w:rsidRDefault="003A65BB" w:rsidP="00094CA3">
            <w:pPr>
              <w:rPr>
                <w:rFonts w:asciiTheme="majorBidi" w:hAnsiTheme="majorBidi" w:cstheme="majorBidi"/>
              </w:rPr>
            </w:pPr>
            <w:r w:rsidRPr="000A3708">
              <w:rPr>
                <w:rFonts w:asciiTheme="majorBidi" w:hAnsiTheme="majorBidi" w:cstheme="majorBidi"/>
              </w:rPr>
              <w:t>Indiana</w:t>
            </w:r>
          </w:p>
        </w:tc>
        <w:tc>
          <w:tcPr>
            <w:tcW w:w="723" w:type="dxa"/>
          </w:tcPr>
          <w:p w14:paraId="48EEA24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18</w:t>
            </w:r>
          </w:p>
        </w:tc>
        <w:tc>
          <w:tcPr>
            <w:tcW w:w="696" w:type="dxa"/>
          </w:tcPr>
          <w:p w14:paraId="05D3AC5A" w14:textId="662C16DE" w:rsidR="003A65BB" w:rsidRPr="000A3708" w:rsidRDefault="003A65BB" w:rsidP="00094CA3">
            <w:pPr>
              <w:rPr>
                <w:rFonts w:asciiTheme="majorBidi" w:hAnsiTheme="majorBidi" w:cstheme="majorBidi"/>
              </w:rPr>
            </w:pPr>
            <w:r w:rsidRPr="000A3708">
              <w:rPr>
                <w:rFonts w:asciiTheme="majorBidi" w:hAnsiTheme="majorBidi" w:cstheme="majorBidi"/>
              </w:rPr>
              <w:t>2440</w:t>
            </w:r>
          </w:p>
        </w:tc>
        <w:tc>
          <w:tcPr>
            <w:tcW w:w="696" w:type="dxa"/>
          </w:tcPr>
          <w:p w14:paraId="24879B2A" w14:textId="3DED74F6" w:rsidR="003A65BB" w:rsidRPr="000A3708" w:rsidRDefault="003A65BB" w:rsidP="00094CA3">
            <w:pPr>
              <w:rPr>
                <w:rFonts w:asciiTheme="majorBidi" w:hAnsiTheme="majorBidi" w:cstheme="majorBidi"/>
              </w:rPr>
            </w:pPr>
            <w:r w:rsidRPr="000A3708">
              <w:rPr>
                <w:rFonts w:asciiTheme="majorBidi" w:hAnsiTheme="majorBidi" w:cstheme="majorBidi"/>
              </w:rPr>
              <w:t>1490</w:t>
            </w:r>
          </w:p>
        </w:tc>
        <w:tc>
          <w:tcPr>
            <w:tcW w:w="889" w:type="dxa"/>
          </w:tcPr>
          <w:p w14:paraId="01586304" w14:textId="688AC141" w:rsidR="003A65BB" w:rsidRPr="000A3708" w:rsidRDefault="003A65BB" w:rsidP="00094CA3">
            <w:pPr>
              <w:rPr>
                <w:rFonts w:asciiTheme="majorBidi" w:hAnsiTheme="majorBidi" w:cstheme="majorBidi"/>
              </w:rPr>
            </w:pPr>
            <w:r w:rsidRPr="000A3708">
              <w:rPr>
                <w:rFonts w:asciiTheme="majorBidi" w:hAnsiTheme="majorBidi" w:cstheme="majorBidi"/>
              </w:rPr>
              <w:t>-940</w:t>
            </w:r>
          </w:p>
        </w:tc>
        <w:tc>
          <w:tcPr>
            <w:tcW w:w="1144" w:type="dxa"/>
          </w:tcPr>
          <w:p w14:paraId="368CA542" w14:textId="20FFAFCD" w:rsidR="003A65BB" w:rsidRPr="000A3708" w:rsidRDefault="003A65BB" w:rsidP="00094CA3">
            <w:pPr>
              <w:rPr>
                <w:rFonts w:asciiTheme="majorBidi" w:hAnsiTheme="majorBidi" w:cstheme="majorBidi"/>
              </w:rPr>
            </w:pPr>
            <w:r w:rsidRPr="000A3708">
              <w:rPr>
                <w:rFonts w:asciiTheme="majorBidi" w:hAnsiTheme="majorBidi" w:cstheme="majorBidi"/>
              </w:rPr>
              <w:t>-39</w:t>
            </w:r>
          </w:p>
        </w:tc>
      </w:tr>
      <w:tr w:rsidR="003A65BB" w:rsidRPr="000A3708" w14:paraId="6BB01F71" w14:textId="4CACB688" w:rsidTr="00C6428C">
        <w:trPr>
          <w:jc w:val="center"/>
        </w:trPr>
        <w:tc>
          <w:tcPr>
            <w:tcW w:w="1787" w:type="dxa"/>
          </w:tcPr>
          <w:p w14:paraId="16EEDA6F" w14:textId="77777777" w:rsidR="003A65BB" w:rsidRPr="000A3708" w:rsidRDefault="003A65BB" w:rsidP="00094CA3">
            <w:pPr>
              <w:rPr>
                <w:rFonts w:asciiTheme="majorBidi" w:hAnsiTheme="majorBidi" w:cstheme="majorBidi"/>
              </w:rPr>
            </w:pPr>
            <w:r w:rsidRPr="000A3708">
              <w:rPr>
                <w:rFonts w:asciiTheme="majorBidi" w:hAnsiTheme="majorBidi" w:cstheme="majorBidi"/>
              </w:rPr>
              <w:t>Iowa</w:t>
            </w:r>
          </w:p>
        </w:tc>
        <w:tc>
          <w:tcPr>
            <w:tcW w:w="723" w:type="dxa"/>
          </w:tcPr>
          <w:p w14:paraId="643EA55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19</w:t>
            </w:r>
          </w:p>
        </w:tc>
        <w:tc>
          <w:tcPr>
            <w:tcW w:w="696" w:type="dxa"/>
          </w:tcPr>
          <w:p w14:paraId="52592230" w14:textId="04603FDE" w:rsidR="003A65BB" w:rsidRPr="000A3708" w:rsidRDefault="003A65BB" w:rsidP="00094CA3">
            <w:pPr>
              <w:rPr>
                <w:rFonts w:asciiTheme="majorBidi" w:hAnsiTheme="majorBidi" w:cstheme="majorBidi"/>
              </w:rPr>
            </w:pPr>
            <w:r w:rsidRPr="000A3708">
              <w:rPr>
                <w:rFonts w:asciiTheme="majorBidi" w:hAnsiTheme="majorBidi" w:cstheme="majorBidi"/>
              </w:rPr>
              <w:t>990</w:t>
            </w:r>
          </w:p>
        </w:tc>
        <w:tc>
          <w:tcPr>
            <w:tcW w:w="696" w:type="dxa"/>
          </w:tcPr>
          <w:p w14:paraId="40817EC1" w14:textId="58006AD0"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42E87A7F" w14:textId="569AD938" w:rsidR="003A65BB" w:rsidRPr="000A3708" w:rsidRDefault="003A65BB" w:rsidP="00094CA3">
            <w:pPr>
              <w:rPr>
                <w:rFonts w:asciiTheme="majorBidi" w:hAnsiTheme="majorBidi" w:cstheme="majorBidi"/>
              </w:rPr>
            </w:pPr>
            <w:r w:rsidRPr="000A3708">
              <w:rPr>
                <w:rFonts w:asciiTheme="majorBidi" w:hAnsiTheme="majorBidi" w:cstheme="majorBidi"/>
              </w:rPr>
              <w:t>-560</w:t>
            </w:r>
          </w:p>
        </w:tc>
        <w:tc>
          <w:tcPr>
            <w:tcW w:w="1144" w:type="dxa"/>
          </w:tcPr>
          <w:p w14:paraId="18E36C48" w14:textId="0C0800C0"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56EF9156" w14:textId="67BDB6B5" w:rsidTr="00C6428C">
        <w:trPr>
          <w:jc w:val="center"/>
        </w:trPr>
        <w:tc>
          <w:tcPr>
            <w:tcW w:w="1787" w:type="dxa"/>
          </w:tcPr>
          <w:p w14:paraId="5EB332ED" w14:textId="77777777" w:rsidR="003A65BB" w:rsidRPr="000A3708" w:rsidRDefault="003A65BB" w:rsidP="00094CA3">
            <w:pPr>
              <w:rPr>
                <w:rFonts w:asciiTheme="majorBidi" w:hAnsiTheme="majorBidi" w:cstheme="majorBidi"/>
              </w:rPr>
            </w:pPr>
            <w:r w:rsidRPr="000A3708">
              <w:rPr>
                <w:rFonts w:asciiTheme="majorBidi" w:hAnsiTheme="majorBidi" w:cstheme="majorBidi"/>
              </w:rPr>
              <w:t>Kansas</w:t>
            </w:r>
          </w:p>
        </w:tc>
        <w:tc>
          <w:tcPr>
            <w:tcW w:w="723" w:type="dxa"/>
          </w:tcPr>
          <w:p w14:paraId="1BB598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20</w:t>
            </w:r>
          </w:p>
        </w:tc>
        <w:tc>
          <w:tcPr>
            <w:tcW w:w="696" w:type="dxa"/>
          </w:tcPr>
          <w:p w14:paraId="2099B7ED" w14:textId="4CE58995"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696" w:type="dxa"/>
          </w:tcPr>
          <w:p w14:paraId="4431D0B2" w14:textId="7FE326C9"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889" w:type="dxa"/>
          </w:tcPr>
          <w:p w14:paraId="46200F16" w14:textId="51C30401" w:rsidR="003A65BB" w:rsidRPr="000A3708" w:rsidRDefault="003A65BB" w:rsidP="00094CA3">
            <w:pPr>
              <w:rPr>
                <w:rFonts w:asciiTheme="majorBidi" w:hAnsiTheme="majorBidi" w:cstheme="majorBidi"/>
              </w:rPr>
            </w:pPr>
            <w:r w:rsidRPr="000A3708">
              <w:rPr>
                <w:rFonts w:asciiTheme="majorBidi" w:hAnsiTheme="majorBidi" w:cstheme="majorBidi"/>
              </w:rPr>
              <w:t>-200</w:t>
            </w:r>
          </w:p>
        </w:tc>
        <w:tc>
          <w:tcPr>
            <w:tcW w:w="1144" w:type="dxa"/>
          </w:tcPr>
          <w:p w14:paraId="74173290" w14:textId="2A117ED9"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63F3F599" w14:textId="38FBC556" w:rsidTr="00C6428C">
        <w:trPr>
          <w:jc w:val="center"/>
        </w:trPr>
        <w:tc>
          <w:tcPr>
            <w:tcW w:w="1787" w:type="dxa"/>
          </w:tcPr>
          <w:p w14:paraId="3FA781FC" w14:textId="77777777" w:rsidR="003A65BB" w:rsidRPr="000A3708" w:rsidRDefault="003A65BB" w:rsidP="00094CA3">
            <w:pPr>
              <w:rPr>
                <w:rFonts w:asciiTheme="majorBidi" w:hAnsiTheme="majorBidi" w:cstheme="majorBidi"/>
              </w:rPr>
            </w:pPr>
            <w:r w:rsidRPr="000A3708">
              <w:rPr>
                <w:rFonts w:asciiTheme="majorBidi" w:hAnsiTheme="majorBidi" w:cstheme="majorBidi"/>
              </w:rPr>
              <w:t>Kentucky</w:t>
            </w:r>
          </w:p>
        </w:tc>
        <w:tc>
          <w:tcPr>
            <w:tcW w:w="723" w:type="dxa"/>
          </w:tcPr>
          <w:p w14:paraId="1832700C"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21</w:t>
            </w:r>
          </w:p>
        </w:tc>
        <w:tc>
          <w:tcPr>
            <w:tcW w:w="696" w:type="dxa"/>
          </w:tcPr>
          <w:p w14:paraId="62014B7B" w14:textId="3B7DF75B"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696" w:type="dxa"/>
          </w:tcPr>
          <w:p w14:paraId="66B9A6B1" w14:textId="545C3113"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889" w:type="dxa"/>
          </w:tcPr>
          <w:p w14:paraId="7B3CBB8C" w14:textId="060AB31E"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2DCE3402" w14:textId="7C3C0E0A" w:rsidR="003A65BB" w:rsidRPr="000A3708" w:rsidRDefault="003A65BB" w:rsidP="00094CA3">
            <w:pPr>
              <w:rPr>
                <w:rFonts w:asciiTheme="majorBidi" w:hAnsiTheme="majorBidi" w:cstheme="majorBidi"/>
              </w:rPr>
            </w:pPr>
            <w:r w:rsidRPr="000A3708">
              <w:rPr>
                <w:rFonts w:asciiTheme="majorBidi" w:hAnsiTheme="majorBidi" w:cstheme="majorBidi"/>
              </w:rPr>
              <w:t>-52</w:t>
            </w:r>
          </w:p>
        </w:tc>
      </w:tr>
      <w:tr w:rsidR="003A65BB" w:rsidRPr="000A3708" w14:paraId="4A097E3E" w14:textId="5AADFA4E" w:rsidTr="00C6428C">
        <w:trPr>
          <w:jc w:val="center"/>
        </w:trPr>
        <w:tc>
          <w:tcPr>
            <w:tcW w:w="1787" w:type="dxa"/>
          </w:tcPr>
          <w:p w14:paraId="2121E5A5" w14:textId="77777777" w:rsidR="003A65BB" w:rsidRPr="000A3708" w:rsidRDefault="003A65BB" w:rsidP="00094CA3">
            <w:pPr>
              <w:rPr>
                <w:rFonts w:asciiTheme="majorBidi" w:hAnsiTheme="majorBidi" w:cstheme="majorBidi"/>
              </w:rPr>
            </w:pPr>
            <w:r w:rsidRPr="000A3708">
              <w:rPr>
                <w:rFonts w:asciiTheme="majorBidi" w:hAnsiTheme="majorBidi" w:cstheme="majorBidi"/>
              </w:rPr>
              <w:t>Louisiana</w:t>
            </w:r>
          </w:p>
        </w:tc>
        <w:tc>
          <w:tcPr>
            <w:tcW w:w="723" w:type="dxa"/>
          </w:tcPr>
          <w:p w14:paraId="2C73B67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22</w:t>
            </w:r>
          </w:p>
        </w:tc>
        <w:tc>
          <w:tcPr>
            <w:tcW w:w="696" w:type="dxa"/>
          </w:tcPr>
          <w:p w14:paraId="6E2BF707" w14:textId="5E281EDE" w:rsidR="003A65BB" w:rsidRPr="000A3708" w:rsidRDefault="003A65BB" w:rsidP="00094CA3">
            <w:pPr>
              <w:rPr>
                <w:rFonts w:asciiTheme="majorBidi" w:hAnsiTheme="majorBidi" w:cstheme="majorBidi"/>
              </w:rPr>
            </w:pPr>
            <w:r w:rsidRPr="000A3708">
              <w:rPr>
                <w:rFonts w:asciiTheme="majorBidi" w:hAnsiTheme="majorBidi" w:cstheme="majorBidi"/>
              </w:rPr>
              <w:t>820</w:t>
            </w:r>
          </w:p>
        </w:tc>
        <w:tc>
          <w:tcPr>
            <w:tcW w:w="696" w:type="dxa"/>
          </w:tcPr>
          <w:p w14:paraId="27B0B4CA" w14:textId="212E7E4F" w:rsidR="003A65BB" w:rsidRPr="000A3708" w:rsidRDefault="003A65BB" w:rsidP="00094CA3">
            <w:pPr>
              <w:rPr>
                <w:rFonts w:asciiTheme="majorBidi" w:hAnsiTheme="majorBidi" w:cstheme="majorBidi"/>
              </w:rPr>
            </w:pPr>
            <w:r w:rsidRPr="000A3708">
              <w:rPr>
                <w:rFonts w:asciiTheme="majorBidi" w:hAnsiTheme="majorBidi" w:cstheme="majorBidi"/>
              </w:rPr>
              <w:t>400</w:t>
            </w:r>
          </w:p>
        </w:tc>
        <w:tc>
          <w:tcPr>
            <w:tcW w:w="889" w:type="dxa"/>
          </w:tcPr>
          <w:p w14:paraId="41147CEE" w14:textId="2E45B5B4" w:rsidR="003A65BB" w:rsidRPr="000A3708" w:rsidRDefault="003A65BB" w:rsidP="00094CA3">
            <w:pPr>
              <w:rPr>
                <w:rFonts w:asciiTheme="majorBidi" w:hAnsiTheme="majorBidi" w:cstheme="majorBidi"/>
              </w:rPr>
            </w:pPr>
            <w:r w:rsidRPr="000A3708">
              <w:rPr>
                <w:rFonts w:asciiTheme="majorBidi" w:hAnsiTheme="majorBidi" w:cstheme="majorBidi"/>
              </w:rPr>
              <w:t>-420</w:t>
            </w:r>
          </w:p>
        </w:tc>
        <w:tc>
          <w:tcPr>
            <w:tcW w:w="1144" w:type="dxa"/>
          </w:tcPr>
          <w:p w14:paraId="5F686A69" w14:textId="26F39337"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2178CA8B" w14:textId="43C72373" w:rsidTr="00C6428C">
        <w:trPr>
          <w:jc w:val="center"/>
        </w:trPr>
        <w:tc>
          <w:tcPr>
            <w:tcW w:w="1787" w:type="dxa"/>
          </w:tcPr>
          <w:p w14:paraId="693CEACF" w14:textId="77777777" w:rsidR="003A65BB" w:rsidRPr="000A3708" w:rsidRDefault="003A65BB" w:rsidP="00094CA3">
            <w:pPr>
              <w:rPr>
                <w:rFonts w:asciiTheme="majorBidi" w:hAnsiTheme="majorBidi" w:cstheme="majorBidi"/>
              </w:rPr>
            </w:pPr>
            <w:r w:rsidRPr="000A3708">
              <w:rPr>
                <w:rFonts w:asciiTheme="majorBidi" w:hAnsiTheme="majorBidi" w:cstheme="majorBidi"/>
              </w:rPr>
              <w:t>Maine</w:t>
            </w:r>
          </w:p>
        </w:tc>
        <w:tc>
          <w:tcPr>
            <w:tcW w:w="723" w:type="dxa"/>
          </w:tcPr>
          <w:p w14:paraId="610902A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23</w:t>
            </w:r>
          </w:p>
        </w:tc>
        <w:tc>
          <w:tcPr>
            <w:tcW w:w="696" w:type="dxa"/>
          </w:tcPr>
          <w:p w14:paraId="31B8B43D" w14:textId="41A67953"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696" w:type="dxa"/>
          </w:tcPr>
          <w:p w14:paraId="15E758A3" w14:textId="7B31524F"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67401BD6" w14:textId="38B9E76A"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1144" w:type="dxa"/>
          </w:tcPr>
          <w:p w14:paraId="49A7BC6E" w14:textId="696368F0" w:rsidR="003A65BB" w:rsidRPr="000A3708" w:rsidRDefault="003A65BB" w:rsidP="00094CA3">
            <w:pPr>
              <w:rPr>
                <w:rFonts w:asciiTheme="majorBidi" w:hAnsiTheme="majorBidi" w:cstheme="majorBidi"/>
              </w:rPr>
            </w:pPr>
            <w:r w:rsidRPr="000A3708">
              <w:rPr>
                <w:rFonts w:asciiTheme="majorBidi" w:hAnsiTheme="majorBidi" w:cstheme="majorBidi"/>
              </w:rPr>
              <w:t>-87</w:t>
            </w:r>
          </w:p>
        </w:tc>
      </w:tr>
      <w:tr w:rsidR="003A65BB" w:rsidRPr="000A3708" w14:paraId="1BE331B3" w14:textId="42F4B701" w:rsidTr="00C6428C">
        <w:trPr>
          <w:jc w:val="center"/>
        </w:trPr>
        <w:tc>
          <w:tcPr>
            <w:tcW w:w="1787" w:type="dxa"/>
          </w:tcPr>
          <w:p w14:paraId="31FEFC41" w14:textId="77777777" w:rsidR="003A65BB" w:rsidRPr="000A3708" w:rsidRDefault="003A65BB" w:rsidP="00094CA3">
            <w:pPr>
              <w:rPr>
                <w:rFonts w:asciiTheme="majorBidi" w:hAnsiTheme="majorBidi" w:cstheme="majorBidi"/>
              </w:rPr>
            </w:pPr>
            <w:r w:rsidRPr="000A3708">
              <w:rPr>
                <w:rFonts w:asciiTheme="majorBidi" w:hAnsiTheme="majorBidi" w:cstheme="majorBidi"/>
              </w:rPr>
              <w:t>Maryland</w:t>
            </w:r>
          </w:p>
        </w:tc>
        <w:tc>
          <w:tcPr>
            <w:tcW w:w="723" w:type="dxa"/>
          </w:tcPr>
          <w:p w14:paraId="1E20279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24</w:t>
            </w:r>
          </w:p>
        </w:tc>
        <w:tc>
          <w:tcPr>
            <w:tcW w:w="696" w:type="dxa"/>
          </w:tcPr>
          <w:p w14:paraId="529B03B3" w14:textId="6BA1C635" w:rsidR="003A65BB" w:rsidRPr="000A3708" w:rsidRDefault="003A65BB" w:rsidP="00094CA3">
            <w:pPr>
              <w:rPr>
                <w:rFonts w:asciiTheme="majorBidi" w:hAnsiTheme="majorBidi" w:cstheme="majorBidi"/>
              </w:rPr>
            </w:pPr>
            <w:r w:rsidRPr="000A3708">
              <w:rPr>
                <w:rFonts w:asciiTheme="majorBidi" w:hAnsiTheme="majorBidi" w:cstheme="majorBidi"/>
              </w:rPr>
              <w:t>1590</w:t>
            </w:r>
          </w:p>
        </w:tc>
        <w:tc>
          <w:tcPr>
            <w:tcW w:w="696" w:type="dxa"/>
          </w:tcPr>
          <w:p w14:paraId="1FE9C6F1" w14:textId="71F22A0B" w:rsidR="003A65BB" w:rsidRPr="000A3708" w:rsidRDefault="003A65BB" w:rsidP="00094CA3">
            <w:pPr>
              <w:rPr>
                <w:rFonts w:asciiTheme="majorBidi" w:hAnsiTheme="majorBidi" w:cstheme="majorBidi"/>
              </w:rPr>
            </w:pPr>
            <w:r w:rsidRPr="000A3708">
              <w:rPr>
                <w:rFonts w:asciiTheme="majorBidi" w:hAnsiTheme="majorBidi" w:cstheme="majorBidi"/>
              </w:rPr>
              <w:t>980</w:t>
            </w:r>
          </w:p>
        </w:tc>
        <w:tc>
          <w:tcPr>
            <w:tcW w:w="889" w:type="dxa"/>
          </w:tcPr>
          <w:p w14:paraId="6681C804" w14:textId="5C7501AC" w:rsidR="003A65BB" w:rsidRPr="000A3708" w:rsidRDefault="003A65BB" w:rsidP="00094CA3">
            <w:pPr>
              <w:rPr>
                <w:rFonts w:asciiTheme="majorBidi" w:hAnsiTheme="majorBidi" w:cstheme="majorBidi"/>
              </w:rPr>
            </w:pPr>
            <w:r w:rsidRPr="000A3708">
              <w:rPr>
                <w:rFonts w:asciiTheme="majorBidi" w:hAnsiTheme="majorBidi" w:cstheme="majorBidi"/>
              </w:rPr>
              <w:t>-610</w:t>
            </w:r>
          </w:p>
        </w:tc>
        <w:tc>
          <w:tcPr>
            <w:tcW w:w="1144" w:type="dxa"/>
          </w:tcPr>
          <w:p w14:paraId="411D828C" w14:textId="25BDB5BA" w:rsidR="003A65BB" w:rsidRPr="000A3708" w:rsidRDefault="003A65BB" w:rsidP="00094CA3">
            <w:pPr>
              <w:rPr>
                <w:rFonts w:asciiTheme="majorBidi" w:hAnsiTheme="majorBidi" w:cstheme="majorBidi"/>
              </w:rPr>
            </w:pPr>
            <w:r w:rsidRPr="000A3708">
              <w:rPr>
                <w:rFonts w:asciiTheme="majorBidi" w:hAnsiTheme="majorBidi" w:cstheme="majorBidi"/>
              </w:rPr>
              <w:t>-38</w:t>
            </w:r>
          </w:p>
        </w:tc>
      </w:tr>
      <w:tr w:rsidR="003A65BB" w:rsidRPr="000A3708" w14:paraId="1E6110C1" w14:textId="2425FEE4" w:rsidTr="00C6428C">
        <w:trPr>
          <w:jc w:val="center"/>
        </w:trPr>
        <w:tc>
          <w:tcPr>
            <w:tcW w:w="1787" w:type="dxa"/>
          </w:tcPr>
          <w:p w14:paraId="75F6573F" w14:textId="77777777" w:rsidR="003A65BB" w:rsidRPr="000A3708" w:rsidRDefault="003A65BB" w:rsidP="00094CA3">
            <w:pPr>
              <w:rPr>
                <w:rFonts w:asciiTheme="majorBidi" w:hAnsiTheme="majorBidi" w:cstheme="majorBidi"/>
              </w:rPr>
            </w:pPr>
            <w:r w:rsidRPr="000A3708">
              <w:rPr>
                <w:rFonts w:asciiTheme="majorBidi" w:hAnsiTheme="majorBidi" w:cstheme="majorBidi"/>
              </w:rPr>
              <w:t>Massachusetts</w:t>
            </w:r>
          </w:p>
        </w:tc>
        <w:tc>
          <w:tcPr>
            <w:tcW w:w="723" w:type="dxa"/>
          </w:tcPr>
          <w:p w14:paraId="067E071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25</w:t>
            </w:r>
          </w:p>
        </w:tc>
        <w:tc>
          <w:tcPr>
            <w:tcW w:w="696" w:type="dxa"/>
          </w:tcPr>
          <w:p w14:paraId="2BE208B2" w14:textId="33AA9731" w:rsidR="003A65BB" w:rsidRPr="000A3708" w:rsidRDefault="003A65BB" w:rsidP="00094CA3">
            <w:pPr>
              <w:rPr>
                <w:rFonts w:asciiTheme="majorBidi" w:hAnsiTheme="majorBidi" w:cstheme="majorBidi"/>
              </w:rPr>
            </w:pPr>
            <w:r w:rsidRPr="000A3708">
              <w:rPr>
                <w:rFonts w:asciiTheme="majorBidi" w:hAnsiTheme="majorBidi" w:cstheme="majorBidi"/>
              </w:rPr>
              <w:t>1620</w:t>
            </w:r>
          </w:p>
        </w:tc>
        <w:tc>
          <w:tcPr>
            <w:tcW w:w="696" w:type="dxa"/>
          </w:tcPr>
          <w:p w14:paraId="19744F43" w14:textId="32AB58CA"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889" w:type="dxa"/>
          </w:tcPr>
          <w:p w14:paraId="1E117277" w14:textId="6FE60382" w:rsidR="003A65BB" w:rsidRPr="000A3708" w:rsidRDefault="003A65BB" w:rsidP="00094CA3">
            <w:pPr>
              <w:rPr>
                <w:rFonts w:asciiTheme="majorBidi" w:hAnsiTheme="majorBidi" w:cstheme="majorBidi"/>
              </w:rPr>
            </w:pPr>
            <w:r w:rsidRPr="000A3708">
              <w:rPr>
                <w:rFonts w:asciiTheme="majorBidi" w:hAnsiTheme="majorBidi" w:cstheme="majorBidi"/>
              </w:rPr>
              <w:t>-1380</w:t>
            </w:r>
          </w:p>
        </w:tc>
        <w:tc>
          <w:tcPr>
            <w:tcW w:w="1144" w:type="dxa"/>
          </w:tcPr>
          <w:p w14:paraId="60B035FC" w14:textId="79F161AE" w:rsidR="003A65BB" w:rsidRPr="000A3708" w:rsidRDefault="003A65BB" w:rsidP="00094CA3">
            <w:pPr>
              <w:rPr>
                <w:rFonts w:asciiTheme="majorBidi" w:hAnsiTheme="majorBidi" w:cstheme="majorBidi"/>
              </w:rPr>
            </w:pPr>
            <w:r w:rsidRPr="000A3708">
              <w:rPr>
                <w:rFonts w:asciiTheme="majorBidi" w:hAnsiTheme="majorBidi" w:cstheme="majorBidi"/>
              </w:rPr>
              <w:t>-85</w:t>
            </w:r>
          </w:p>
        </w:tc>
      </w:tr>
      <w:tr w:rsidR="003A65BB" w:rsidRPr="000A3708" w14:paraId="0807C9F0" w14:textId="6313F77C" w:rsidTr="00C6428C">
        <w:trPr>
          <w:jc w:val="center"/>
        </w:trPr>
        <w:tc>
          <w:tcPr>
            <w:tcW w:w="1787" w:type="dxa"/>
          </w:tcPr>
          <w:p w14:paraId="0CCC8792" w14:textId="77777777" w:rsidR="003A65BB" w:rsidRPr="000A3708" w:rsidRDefault="003A65BB" w:rsidP="00094CA3">
            <w:pPr>
              <w:rPr>
                <w:rFonts w:asciiTheme="majorBidi" w:hAnsiTheme="majorBidi" w:cstheme="majorBidi"/>
              </w:rPr>
            </w:pPr>
            <w:r w:rsidRPr="000A3708">
              <w:rPr>
                <w:rFonts w:asciiTheme="majorBidi" w:hAnsiTheme="majorBidi" w:cstheme="majorBidi"/>
              </w:rPr>
              <w:t>Michigan</w:t>
            </w:r>
          </w:p>
        </w:tc>
        <w:tc>
          <w:tcPr>
            <w:tcW w:w="723" w:type="dxa"/>
          </w:tcPr>
          <w:p w14:paraId="1D799C2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26</w:t>
            </w:r>
          </w:p>
        </w:tc>
        <w:tc>
          <w:tcPr>
            <w:tcW w:w="696" w:type="dxa"/>
          </w:tcPr>
          <w:p w14:paraId="5D680271" w14:textId="181F0FF0" w:rsidR="003A65BB" w:rsidRPr="000A3708" w:rsidRDefault="003A65BB" w:rsidP="00094CA3">
            <w:pPr>
              <w:rPr>
                <w:rFonts w:asciiTheme="majorBidi" w:hAnsiTheme="majorBidi" w:cstheme="majorBidi"/>
              </w:rPr>
            </w:pPr>
            <w:r w:rsidRPr="000A3708">
              <w:rPr>
                <w:rFonts w:asciiTheme="majorBidi" w:hAnsiTheme="majorBidi" w:cstheme="majorBidi"/>
              </w:rPr>
              <w:t>2980</w:t>
            </w:r>
          </w:p>
        </w:tc>
        <w:tc>
          <w:tcPr>
            <w:tcW w:w="696" w:type="dxa"/>
          </w:tcPr>
          <w:p w14:paraId="7A32A26E" w14:textId="4F52C8F7" w:rsidR="003A65BB" w:rsidRPr="000A3708" w:rsidRDefault="003A65BB" w:rsidP="00094CA3">
            <w:pPr>
              <w:rPr>
                <w:rFonts w:asciiTheme="majorBidi" w:hAnsiTheme="majorBidi" w:cstheme="majorBidi"/>
              </w:rPr>
            </w:pPr>
            <w:r w:rsidRPr="000A3708">
              <w:rPr>
                <w:rFonts w:asciiTheme="majorBidi" w:hAnsiTheme="majorBidi" w:cstheme="majorBidi"/>
              </w:rPr>
              <w:t>1170</w:t>
            </w:r>
          </w:p>
        </w:tc>
        <w:tc>
          <w:tcPr>
            <w:tcW w:w="889" w:type="dxa"/>
          </w:tcPr>
          <w:p w14:paraId="038E600F" w14:textId="2D2443F0" w:rsidR="003A65BB" w:rsidRPr="000A3708" w:rsidRDefault="003A65BB" w:rsidP="00094CA3">
            <w:pPr>
              <w:rPr>
                <w:rFonts w:asciiTheme="majorBidi" w:hAnsiTheme="majorBidi" w:cstheme="majorBidi"/>
              </w:rPr>
            </w:pPr>
            <w:r w:rsidRPr="000A3708">
              <w:rPr>
                <w:rFonts w:asciiTheme="majorBidi" w:hAnsiTheme="majorBidi" w:cstheme="majorBidi"/>
              </w:rPr>
              <w:t>-1810</w:t>
            </w:r>
          </w:p>
        </w:tc>
        <w:tc>
          <w:tcPr>
            <w:tcW w:w="1144" w:type="dxa"/>
          </w:tcPr>
          <w:p w14:paraId="100A4251" w14:textId="3C3D4A7F" w:rsidR="003A65BB" w:rsidRPr="000A3708" w:rsidRDefault="003A65BB" w:rsidP="00094CA3">
            <w:pPr>
              <w:rPr>
                <w:rFonts w:asciiTheme="majorBidi" w:hAnsiTheme="majorBidi" w:cstheme="majorBidi"/>
              </w:rPr>
            </w:pPr>
            <w:r w:rsidRPr="000A3708">
              <w:rPr>
                <w:rFonts w:asciiTheme="majorBidi" w:hAnsiTheme="majorBidi" w:cstheme="majorBidi"/>
              </w:rPr>
              <w:t>-61</w:t>
            </w:r>
          </w:p>
        </w:tc>
      </w:tr>
      <w:tr w:rsidR="003A65BB" w:rsidRPr="000A3708" w14:paraId="0F5E1EDC" w14:textId="749ED0F9" w:rsidTr="00C6428C">
        <w:trPr>
          <w:jc w:val="center"/>
        </w:trPr>
        <w:tc>
          <w:tcPr>
            <w:tcW w:w="1787" w:type="dxa"/>
          </w:tcPr>
          <w:p w14:paraId="2DDAAF4A" w14:textId="77777777" w:rsidR="003A65BB" w:rsidRPr="000A3708" w:rsidRDefault="003A65BB" w:rsidP="00094CA3">
            <w:pPr>
              <w:rPr>
                <w:rFonts w:asciiTheme="majorBidi" w:hAnsiTheme="majorBidi" w:cstheme="majorBidi"/>
              </w:rPr>
            </w:pPr>
            <w:r w:rsidRPr="000A3708">
              <w:rPr>
                <w:rFonts w:asciiTheme="majorBidi" w:hAnsiTheme="majorBidi" w:cstheme="majorBidi"/>
              </w:rPr>
              <w:t>Minnesota</w:t>
            </w:r>
          </w:p>
        </w:tc>
        <w:tc>
          <w:tcPr>
            <w:tcW w:w="723" w:type="dxa"/>
          </w:tcPr>
          <w:p w14:paraId="39837F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27</w:t>
            </w:r>
          </w:p>
        </w:tc>
        <w:tc>
          <w:tcPr>
            <w:tcW w:w="696" w:type="dxa"/>
          </w:tcPr>
          <w:p w14:paraId="04AEE9E7" w14:textId="48EF819B" w:rsidR="003A65BB" w:rsidRPr="000A3708" w:rsidRDefault="003A65BB" w:rsidP="00094CA3">
            <w:pPr>
              <w:rPr>
                <w:rFonts w:asciiTheme="majorBidi" w:hAnsiTheme="majorBidi" w:cstheme="majorBidi"/>
              </w:rPr>
            </w:pPr>
            <w:r w:rsidRPr="000A3708">
              <w:rPr>
                <w:rFonts w:asciiTheme="majorBidi" w:hAnsiTheme="majorBidi" w:cstheme="majorBidi"/>
              </w:rPr>
              <w:t>800</w:t>
            </w:r>
          </w:p>
        </w:tc>
        <w:tc>
          <w:tcPr>
            <w:tcW w:w="696" w:type="dxa"/>
          </w:tcPr>
          <w:p w14:paraId="454FE8E8" w14:textId="042A5BE2" w:rsidR="003A65BB" w:rsidRPr="000A3708" w:rsidRDefault="003A65BB" w:rsidP="00094CA3">
            <w:pPr>
              <w:rPr>
                <w:rFonts w:asciiTheme="majorBidi" w:hAnsiTheme="majorBidi" w:cstheme="majorBidi"/>
              </w:rPr>
            </w:pPr>
            <w:r w:rsidRPr="000A3708">
              <w:rPr>
                <w:rFonts w:asciiTheme="majorBidi" w:hAnsiTheme="majorBidi" w:cstheme="majorBidi"/>
              </w:rPr>
              <w:t>150</w:t>
            </w:r>
          </w:p>
        </w:tc>
        <w:tc>
          <w:tcPr>
            <w:tcW w:w="889" w:type="dxa"/>
          </w:tcPr>
          <w:p w14:paraId="25A6E9A5" w14:textId="6E384C4A" w:rsidR="003A65BB" w:rsidRPr="000A3708" w:rsidRDefault="003A65BB" w:rsidP="00094CA3">
            <w:pPr>
              <w:rPr>
                <w:rFonts w:asciiTheme="majorBidi" w:hAnsiTheme="majorBidi" w:cstheme="majorBidi"/>
              </w:rPr>
            </w:pPr>
            <w:r w:rsidRPr="000A3708">
              <w:rPr>
                <w:rFonts w:asciiTheme="majorBidi" w:hAnsiTheme="majorBidi" w:cstheme="majorBidi"/>
              </w:rPr>
              <w:t>-640</w:t>
            </w:r>
          </w:p>
        </w:tc>
        <w:tc>
          <w:tcPr>
            <w:tcW w:w="1144" w:type="dxa"/>
          </w:tcPr>
          <w:p w14:paraId="0BC3DF77" w14:textId="165FAE66" w:rsidR="003A65BB" w:rsidRPr="000A3708" w:rsidRDefault="003A65BB" w:rsidP="00094CA3">
            <w:pPr>
              <w:rPr>
                <w:rFonts w:asciiTheme="majorBidi" w:hAnsiTheme="majorBidi" w:cstheme="majorBidi"/>
              </w:rPr>
            </w:pPr>
            <w:r w:rsidRPr="000A3708">
              <w:rPr>
                <w:rFonts w:asciiTheme="majorBidi" w:hAnsiTheme="majorBidi" w:cstheme="majorBidi"/>
              </w:rPr>
              <w:t>-80</w:t>
            </w:r>
          </w:p>
        </w:tc>
      </w:tr>
      <w:tr w:rsidR="003A65BB" w:rsidRPr="000A3708" w14:paraId="40083E35" w14:textId="74608735" w:rsidTr="00C6428C">
        <w:trPr>
          <w:jc w:val="center"/>
        </w:trPr>
        <w:tc>
          <w:tcPr>
            <w:tcW w:w="1787" w:type="dxa"/>
          </w:tcPr>
          <w:p w14:paraId="28D28F14"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Mississippi</w:t>
            </w:r>
          </w:p>
        </w:tc>
        <w:tc>
          <w:tcPr>
            <w:tcW w:w="723" w:type="dxa"/>
          </w:tcPr>
          <w:p w14:paraId="30C7ABB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28</w:t>
            </w:r>
          </w:p>
        </w:tc>
        <w:tc>
          <w:tcPr>
            <w:tcW w:w="696" w:type="dxa"/>
          </w:tcPr>
          <w:p w14:paraId="77143159" w14:textId="26219F7B" w:rsidR="003A65BB" w:rsidRPr="000A3708" w:rsidRDefault="003A65BB" w:rsidP="00094CA3">
            <w:pPr>
              <w:rPr>
                <w:rFonts w:asciiTheme="majorBidi" w:hAnsiTheme="majorBidi" w:cstheme="majorBidi"/>
              </w:rPr>
            </w:pPr>
            <w:r w:rsidRPr="000A3708">
              <w:rPr>
                <w:rFonts w:asciiTheme="majorBidi" w:hAnsiTheme="majorBidi" w:cstheme="majorBidi"/>
              </w:rPr>
              <w:t>740</w:t>
            </w:r>
          </w:p>
        </w:tc>
        <w:tc>
          <w:tcPr>
            <w:tcW w:w="696" w:type="dxa"/>
          </w:tcPr>
          <w:p w14:paraId="5CB60C4E" w14:textId="537465E7"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889" w:type="dxa"/>
          </w:tcPr>
          <w:p w14:paraId="4F02F89B" w14:textId="54C0C25B"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1144" w:type="dxa"/>
          </w:tcPr>
          <w:p w14:paraId="362FF830" w14:textId="6FB244BC" w:rsidR="003A65BB" w:rsidRPr="000A3708" w:rsidRDefault="003A65BB" w:rsidP="00094CA3">
            <w:pPr>
              <w:rPr>
                <w:rFonts w:asciiTheme="majorBidi" w:hAnsiTheme="majorBidi" w:cstheme="majorBidi"/>
              </w:rPr>
            </w:pPr>
            <w:r w:rsidRPr="000A3708">
              <w:rPr>
                <w:rFonts w:asciiTheme="majorBidi" w:hAnsiTheme="majorBidi" w:cstheme="majorBidi"/>
              </w:rPr>
              <w:t>-65</w:t>
            </w:r>
          </w:p>
        </w:tc>
      </w:tr>
      <w:tr w:rsidR="003A65BB" w:rsidRPr="000A3708" w14:paraId="26C51D2F" w14:textId="69510DB2" w:rsidTr="00C6428C">
        <w:trPr>
          <w:jc w:val="center"/>
        </w:trPr>
        <w:tc>
          <w:tcPr>
            <w:tcW w:w="1787" w:type="dxa"/>
          </w:tcPr>
          <w:p w14:paraId="17474050" w14:textId="77777777" w:rsidR="003A65BB" w:rsidRPr="000A3708" w:rsidRDefault="003A65BB" w:rsidP="00094CA3">
            <w:pPr>
              <w:rPr>
                <w:rFonts w:asciiTheme="majorBidi" w:hAnsiTheme="majorBidi" w:cstheme="majorBidi"/>
              </w:rPr>
            </w:pPr>
            <w:r w:rsidRPr="000A3708">
              <w:rPr>
                <w:rFonts w:asciiTheme="majorBidi" w:hAnsiTheme="majorBidi" w:cstheme="majorBidi"/>
              </w:rPr>
              <w:t>Missouri</w:t>
            </w:r>
          </w:p>
        </w:tc>
        <w:tc>
          <w:tcPr>
            <w:tcW w:w="723" w:type="dxa"/>
          </w:tcPr>
          <w:p w14:paraId="237AF45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29</w:t>
            </w:r>
          </w:p>
        </w:tc>
        <w:tc>
          <w:tcPr>
            <w:tcW w:w="696" w:type="dxa"/>
          </w:tcPr>
          <w:p w14:paraId="3EFD4936" w14:textId="7ACC49D1" w:rsidR="003A65BB" w:rsidRPr="000A3708" w:rsidRDefault="003A65BB" w:rsidP="00094CA3">
            <w:pPr>
              <w:rPr>
                <w:rFonts w:asciiTheme="majorBidi" w:hAnsiTheme="majorBidi" w:cstheme="majorBidi"/>
              </w:rPr>
            </w:pPr>
            <w:r w:rsidRPr="000A3708">
              <w:rPr>
                <w:rFonts w:asciiTheme="majorBidi" w:hAnsiTheme="majorBidi" w:cstheme="majorBidi"/>
              </w:rPr>
              <w:t>1970</w:t>
            </w:r>
          </w:p>
        </w:tc>
        <w:tc>
          <w:tcPr>
            <w:tcW w:w="696" w:type="dxa"/>
          </w:tcPr>
          <w:p w14:paraId="15EE63A7" w14:textId="5917545A"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889" w:type="dxa"/>
          </w:tcPr>
          <w:p w14:paraId="7571B8A2" w14:textId="7C91BE20"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1144" w:type="dxa"/>
          </w:tcPr>
          <w:p w14:paraId="658751B5" w14:textId="2503DDA7"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69393CDC" w14:textId="13568A1D" w:rsidTr="00C6428C">
        <w:trPr>
          <w:jc w:val="center"/>
        </w:trPr>
        <w:tc>
          <w:tcPr>
            <w:tcW w:w="1787" w:type="dxa"/>
          </w:tcPr>
          <w:p w14:paraId="72FD5123" w14:textId="77777777" w:rsidR="003A65BB" w:rsidRPr="000A3708" w:rsidRDefault="003A65BB" w:rsidP="00094CA3">
            <w:pPr>
              <w:rPr>
                <w:rFonts w:asciiTheme="majorBidi" w:hAnsiTheme="majorBidi" w:cstheme="majorBidi"/>
              </w:rPr>
            </w:pPr>
            <w:r w:rsidRPr="000A3708">
              <w:rPr>
                <w:rFonts w:asciiTheme="majorBidi" w:hAnsiTheme="majorBidi" w:cstheme="majorBidi"/>
              </w:rPr>
              <w:t>Montana</w:t>
            </w:r>
          </w:p>
        </w:tc>
        <w:tc>
          <w:tcPr>
            <w:tcW w:w="723" w:type="dxa"/>
          </w:tcPr>
          <w:p w14:paraId="7B1EAD5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30</w:t>
            </w:r>
          </w:p>
        </w:tc>
        <w:tc>
          <w:tcPr>
            <w:tcW w:w="696" w:type="dxa"/>
          </w:tcPr>
          <w:p w14:paraId="62ECC5BC" w14:textId="433FCC1D"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696" w:type="dxa"/>
          </w:tcPr>
          <w:p w14:paraId="306AA320" w14:textId="36133CB3"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0600D6B3" w14:textId="3CBEEE9B"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1144" w:type="dxa"/>
          </w:tcPr>
          <w:p w14:paraId="79FD2996" w14:textId="205B252A"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2F60CCDF" w14:textId="00316265" w:rsidTr="00C6428C">
        <w:trPr>
          <w:jc w:val="center"/>
        </w:trPr>
        <w:tc>
          <w:tcPr>
            <w:tcW w:w="1787" w:type="dxa"/>
          </w:tcPr>
          <w:p w14:paraId="53E0A7BA" w14:textId="77777777" w:rsidR="003A65BB" w:rsidRPr="000A3708" w:rsidRDefault="003A65BB" w:rsidP="00094CA3">
            <w:pPr>
              <w:rPr>
                <w:rFonts w:asciiTheme="majorBidi" w:hAnsiTheme="majorBidi" w:cstheme="majorBidi"/>
              </w:rPr>
            </w:pPr>
            <w:r w:rsidRPr="000A3708">
              <w:rPr>
                <w:rFonts w:asciiTheme="majorBidi" w:hAnsiTheme="majorBidi" w:cstheme="majorBidi"/>
              </w:rPr>
              <w:t>Nebraska</w:t>
            </w:r>
          </w:p>
        </w:tc>
        <w:tc>
          <w:tcPr>
            <w:tcW w:w="723" w:type="dxa"/>
          </w:tcPr>
          <w:p w14:paraId="6C8F624F"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31</w:t>
            </w:r>
          </w:p>
        </w:tc>
        <w:tc>
          <w:tcPr>
            <w:tcW w:w="696" w:type="dxa"/>
          </w:tcPr>
          <w:p w14:paraId="53BB6570" w14:textId="16C1BE56"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696" w:type="dxa"/>
          </w:tcPr>
          <w:p w14:paraId="572F5387" w14:textId="470A3F64" w:rsidR="003A65BB" w:rsidRPr="000A3708" w:rsidRDefault="003A65BB" w:rsidP="00094CA3">
            <w:pPr>
              <w:rPr>
                <w:rFonts w:asciiTheme="majorBidi" w:hAnsiTheme="majorBidi" w:cstheme="majorBidi"/>
              </w:rPr>
            </w:pPr>
            <w:r w:rsidRPr="000A3708">
              <w:rPr>
                <w:rFonts w:asciiTheme="majorBidi" w:hAnsiTheme="majorBidi" w:cstheme="majorBidi"/>
              </w:rPr>
              <w:t>130</w:t>
            </w:r>
          </w:p>
        </w:tc>
        <w:tc>
          <w:tcPr>
            <w:tcW w:w="889" w:type="dxa"/>
          </w:tcPr>
          <w:p w14:paraId="4DA433B7" w14:textId="0D7991D3"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1144" w:type="dxa"/>
          </w:tcPr>
          <w:p w14:paraId="01987CC2" w14:textId="63AD7966" w:rsidR="003A65BB" w:rsidRPr="000A3708" w:rsidRDefault="003A65BB" w:rsidP="00094CA3">
            <w:pPr>
              <w:rPr>
                <w:rFonts w:asciiTheme="majorBidi" w:hAnsiTheme="majorBidi" w:cstheme="majorBidi"/>
              </w:rPr>
            </w:pPr>
            <w:r w:rsidRPr="000A3708">
              <w:rPr>
                <w:rFonts w:asciiTheme="majorBidi" w:hAnsiTheme="majorBidi" w:cstheme="majorBidi"/>
              </w:rPr>
              <w:t>-43</w:t>
            </w:r>
          </w:p>
        </w:tc>
      </w:tr>
      <w:tr w:rsidR="003A65BB" w:rsidRPr="000A3708" w14:paraId="14373454" w14:textId="51F6DD91" w:rsidTr="00C6428C">
        <w:trPr>
          <w:jc w:val="center"/>
        </w:trPr>
        <w:tc>
          <w:tcPr>
            <w:tcW w:w="1787" w:type="dxa"/>
          </w:tcPr>
          <w:p w14:paraId="2FA0553D" w14:textId="77777777" w:rsidR="003A65BB" w:rsidRPr="000A3708" w:rsidRDefault="003A65BB" w:rsidP="00094CA3">
            <w:pPr>
              <w:rPr>
                <w:rFonts w:asciiTheme="majorBidi" w:hAnsiTheme="majorBidi" w:cstheme="majorBidi"/>
              </w:rPr>
            </w:pPr>
            <w:r w:rsidRPr="000A3708">
              <w:rPr>
                <w:rFonts w:asciiTheme="majorBidi" w:hAnsiTheme="majorBidi" w:cstheme="majorBidi"/>
              </w:rPr>
              <w:lastRenderedPageBreak/>
              <w:t>Nevada</w:t>
            </w:r>
          </w:p>
        </w:tc>
        <w:tc>
          <w:tcPr>
            <w:tcW w:w="723" w:type="dxa"/>
          </w:tcPr>
          <w:p w14:paraId="34F2D0E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32</w:t>
            </w:r>
          </w:p>
        </w:tc>
        <w:tc>
          <w:tcPr>
            <w:tcW w:w="696" w:type="dxa"/>
          </w:tcPr>
          <w:p w14:paraId="62456CFC" w14:textId="6B8BDFF3" w:rsidR="003A65BB" w:rsidRPr="000A3708" w:rsidRDefault="003A65BB" w:rsidP="00094CA3">
            <w:pPr>
              <w:rPr>
                <w:rFonts w:asciiTheme="majorBidi" w:hAnsiTheme="majorBidi" w:cstheme="majorBidi"/>
              </w:rPr>
            </w:pPr>
            <w:r w:rsidRPr="000A3708">
              <w:rPr>
                <w:rFonts w:asciiTheme="majorBidi" w:hAnsiTheme="majorBidi" w:cstheme="majorBidi"/>
              </w:rPr>
              <w:t>310</w:t>
            </w:r>
          </w:p>
        </w:tc>
        <w:tc>
          <w:tcPr>
            <w:tcW w:w="696" w:type="dxa"/>
          </w:tcPr>
          <w:p w14:paraId="1C72E06F" w14:textId="6F79AD2B" w:rsidR="003A65BB" w:rsidRPr="000A3708" w:rsidRDefault="003A65BB" w:rsidP="00094CA3">
            <w:pPr>
              <w:rPr>
                <w:rFonts w:asciiTheme="majorBidi" w:hAnsiTheme="majorBidi" w:cstheme="majorBidi"/>
              </w:rPr>
            </w:pPr>
            <w:r w:rsidRPr="000A3708">
              <w:rPr>
                <w:rFonts w:asciiTheme="majorBidi" w:hAnsiTheme="majorBidi" w:cstheme="majorBidi"/>
              </w:rPr>
              <w:t>230</w:t>
            </w:r>
          </w:p>
        </w:tc>
        <w:tc>
          <w:tcPr>
            <w:tcW w:w="889" w:type="dxa"/>
          </w:tcPr>
          <w:p w14:paraId="7E18B07A" w14:textId="0FE33D2B"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069EE9A5" w14:textId="1117204A" w:rsidR="003A65BB" w:rsidRPr="000A3708" w:rsidRDefault="003A65BB" w:rsidP="00094CA3">
            <w:pPr>
              <w:rPr>
                <w:rFonts w:asciiTheme="majorBidi" w:hAnsiTheme="majorBidi" w:cstheme="majorBidi"/>
              </w:rPr>
            </w:pPr>
            <w:r w:rsidRPr="000A3708">
              <w:rPr>
                <w:rFonts w:asciiTheme="majorBidi" w:hAnsiTheme="majorBidi" w:cstheme="majorBidi"/>
              </w:rPr>
              <w:t>-26</w:t>
            </w:r>
          </w:p>
        </w:tc>
      </w:tr>
      <w:tr w:rsidR="003A65BB" w:rsidRPr="000A3708" w14:paraId="049EA798" w14:textId="19760F33" w:rsidTr="00C6428C">
        <w:trPr>
          <w:jc w:val="center"/>
        </w:trPr>
        <w:tc>
          <w:tcPr>
            <w:tcW w:w="1787" w:type="dxa"/>
          </w:tcPr>
          <w:p w14:paraId="24DF45A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Hampshire</w:t>
            </w:r>
          </w:p>
        </w:tc>
        <w:tc>
          <w:tcPr>
            <w:tcW w:w="723" w:type="dxa"/>
          </w:tcPr>
          <w:p w14:paraId="24809215"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33</w:t>
            </w:r>
          </w:p>
        </w:tc>
        <w:tc>
          <w:tcPr>
            <w:tcW w:w="696" w:type="dxa"/>
          </w:tcPr>
          <w:p w14:paraId="7370E4C0" w14:textId="679B8572" w:rsidR="003A65BB" w:rsidRPr="000A3708" w:rsidRDefault="003A65BB" w:rsidP="00094CA3">
            <w:pPr>
              <w:rPr>
                <w:rFonts w:asciiTheme="majorBidi" w:hAnsiTheme="majorBidi" w:cstheme="majorBidi"/>
              </w:rPr>
            </w:pPr>
            <w:r w:rsidRPr="000A3708">
              <w:rPr>
                <w:rFonts w:asciiTheme="majorBidi" w:hAnsiTheme="majorBidi" w:cstheme="majorBidi"/>
              </w:rPr>
              <w:t>270</w:t>
            </w:r>
          </w:p>
        </w:tc>
        <w:tc>
          <w:tcPr>
            <w:tcW w:w="696" w:type="dxa"/>
          </w:tcPr>
          <w:p w14:paraId="4D0491A3" w14:textId="40D462F4" w:rsidR="003A65BB" w:rsidRPr="000A3708" w:rsidRDefault="003A65BB" w:rsidP="00094CA3">
            <w:pPr>
              <w:rPr>
                <w:rFonts w:asciiTheme="majorBidi" w:hAnsiTheme="majorBidi" w:cstheme="majorBidi"/>
              </w:rPr>
            </w:pPr>
            <w:r w:rsidRPr="000A3708">
              <w:rPr>
                <w:rFonts w:asciiTheme="majorBidi" w:hAnsiTheme="majorBidi" w:cstheme="majorBidi"/>
              </w:rPr>
              <w:t>20</w:t>
            </w:r>
          </w:p>
        </w:tc>
        <w:tc>
          <w:tcPr>
            <w:tcW w:w="889" w:type="dxa"/>
          </w:tcPr>
          <w:p w14:paraId="4353E5AB" w14:textId="071F7BF8" w:rsidR="003A65BB" w:rsidRPr="000A3708" w:rsidRDefault="003A65BB" w:rsidP="00094CA3">
            <w:pPr>
              <w:rPr>
                <w:rFonts w:asciiTheme="majorBidi" w:hAnsiTheme="majorBidi" w:cstheme="majorBidi"/>
              </w:rPr>
            </w:pPr>
            <w:r w:rsidRPr="000A3708">
              <w:rPr>
                <w:rFonts w:asciiTheme="majorBidi" w:hAnsiTheme="majorBidi" w:cstheme="majorBidi"/>
              </w:rPr>
              <w:t>-250</w:t>
            </w:r>
          </w:p>
        </w:tc>
        <w:tc>
          <w:tcPr>
            <w:tcW w:w="1144" w:type="dxa"/>
          </w:tcPr>
          <w:p w14:paraId="6131CA1A" w14:textId="3F3E6F61" w:rsidR="003A65BB" w:rsidRPr="000A3708" w:rsidRDefault="003A65BB" w:rsidP="00094CA3">
            <w:pPr>
              <w:rPr>
                <w:rFonts w:asciiTheme="majorBidi" w:hAnsiTheme="majorBidi" w:cstheme="majorBidi"/>
              </w:rPr>
            </w:pPr>
            <w:r w:rsidRPr="000A3708">
              <w:rPr>
                <w:rFonts w:asciiTheme="majorBidi" w:hAnsiTheme="majorBidi" w:cstheme="majorBidi"/>
              </w:rPr>
              <w:t>-93</w:t>
            </w:r>
          </w:p>
        </w:tc>
      </w:tr>
      <w:tr w:rsidR="003A65BB" w:rsidRPr="000A3708" w14:paraId="4161D365" w14:textId="4E233896" w:rsidTr="00C6428C">
        <w:trPr>
          <w:jc w:val="center"/>
        </w:trPr>
        <w:tc>
          <w:tcPr>
            <w:tcW w:w="1787" w:type="dxa"/>
          </w:tcPr>
          <w:p w14:paraId="559016DC"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Jersey</w:t>
            </w:r>
          </w:p>
        </w:tc>
        <w:tc>
          <w:tcPr>
            <w:tcW w:w="723" w:type="dxa"/>
          </w:tcPr>
          <w:p w14:paraId="13C9C8F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34</w:t>
            </w:r>
          </w:p>
        </w:tc>
        <w:tc>
          <w:tcPr>
            <w:tcW w:w="696" w:type="dxa"/>
          </w:tcPr>
          <w:p w14:paraId="3F2EA948" w14:textId="505D1A01" w:rsidR="003A65BB" w:rsidRPr="000A3708" w:rsidRDefault="003A65BB" w:rsidP="00094CA3">
            <w:pPr>
              <w:rPr>
                <w:rFonts w:asciiTheme="majorBidi" w:hAnsiTheme="majorBidi" w:cstheme="majorBidi"/>
              </w:rPr>
            </w:pPr>
            <w:r w:rsidRPr="000A3708">
              <w:rPr>
                <w:rFonts w:asciiTheme="majorBidi" w:hAnsiTheme="majorBidi" w:cstheme="majorBidi"/>
              </w:rPr>
              <w:t>1710</w:t>
            </w:r>
          </w:p>
        </w:tc>
        <w:tc>
          <w:tcPr>
            <w:tcW w:w="696" w:type="dxa"/>
          </w:tcPr>
          <w:p w14:paraId="7C20FFED" w14:textId="2273D9A9" w:rsidR="003A65BB" w:rsidRPr="000A3708" w:rsidRDefault="003A65BB" w:rsidP="00094CA3">
            <w:pPr>
              <w:rPr>
                <w:rFonts w:asciiTheme="majorBidi" w:hAnsiTheme="majorBidi" w:cstheme="majorBidi"/>
              </w:rPr>
            </w:pPr>
            <w:r w:rsidRPr="000A3708">
              <w:rPr>
                <w:rFonts w:asciiTheme="majorBidi" w:hAnsiTheme="majorBidi" w:cstheme="majorBidi"/>
              </w:rPr>
              <w:t>430</w:t>
            </w:r>
          </w:p>
        </w:tc>
        <w:tc>
          <w:tcPr>
            <w:tcW w:w="889" w:type="dxa"/>
          </w:tcPr>
          <w:p w14:paraId="19071FF6" w14:textId="7B4FE8D5" w:rsidR="003A65BB" w:rsidRPr="000A3708" w:rsidRDefault="003A65BB" w:rsidP="00094CA3">
            <w:pPr>
              <w:rPr>
                <w:rFonts w:asciiTheme="majorBidi" w:hAnsiTheme="majorBidi" w:cstheme="majorBidi"/>
              </w:rPr>
            </w:pPr>
            <w:r w:rsidRPr="000A3708">
              <w:rPr>
                <w:rFonts w:asciiTheme="majorBidi" w:hAnsiTheme="majorBidi" w:cstheme="majorBidi"/>
              </w:rPr>
              <w:t>-1280</w:t>
            </w:r>
          </w:p>
        </w:tc>
        <w:tc>
          <w:tcPr>
            <w:tcW w:w="1144" w:type="dxa"/>
          </w:tcPr>
          <w:p w14:paraId="383EB6F9" w14:textId="5943B46D"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573BB769" w14:textId="58FE382F" w:rsidTr="00C6428C">
        <w:trPr>
          <w:jc w:val="center"/>
        </w:trPr>
        <w:tc>
          <w:tcPr>
            <w:tcW w:w="1787" w:type="dxa"/>
          </w:tcPr>
          <w:p w14:paraId="60F797EA"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Mexico</w:t>
            </w:r>
          </w:p>
        </w:tc>
        <w:tc>
          <w:tcPr>
            <w:tcW w:w="723" w:type="dxa"/>
          </w:tcPr>
          <w:p w14:paraId="158BDE2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35</w:t>
            </w:r>
          </w:p>
        </w:tc>
        <w:tc>
          <w:tcPr>
            <w:tcW w:w="696" w:type="dxa"/>
          </w:tcPr>
          <w:p w14:paraId="31D53D9A" w14:textId="168C586A" w:rsidR="003A65BB" w:rsidRPr="000A3708" w:rsidRDefault="003A65BB" w:rsidP="00094CA3">
            <w:pPr>
              <w:rPr>
                <w:rFonts w:asciiTheme="majorBidi" w:hAnsiTheme="majorBidi" w:cstheme="majorBidi"/>
              </w:rPr>
            </w:pPr>
            <w:r w:rsidRPr="000A3708">
              <w:rPr>
                <w:rFonts w:asciiTheme="majorBidi" w:hAnsiTheme="majorBidi" w:cstheme="majorBidi"/>
              </w:rPr>
              <w:t>220</w:t>
            </w:r>
          </w:p>
        </w:tc>
        <w:tc>
          <w:tcPr>
            <w:tcW w:w="696" w:type="dxa"/>
          </w:tcPr>
          <w:p w14:paraId="5CA91DD3" w14:textId="1A4E91B1"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5EEA2288" w14:textId="0B8FC192" w:rsidR="003A65BB" w:rsidRPr="000A3708" w:rsidRDefault="003A65BB" w:rsidP="00094CA3">
            <w:pPr>
              <w:rPr>
                <w:rFonts w:asciiTheme="majorBidi" w:hAnsiTheme="majorBidi" w:cstheme="majorBidi"/>
              </w:rPr>
            </w:pPr>
            <w:r w:rsidRPr="000A3708">
              <w:rPr>
                <w:rFonts w:asciiTheme="majorBidi" w:hAnsiTheme="majorBidi" w:cstheme="majorBidi"/>
              </w:rPr>
              <w:t>-170</w:t>
            </w:r>
          </w:p>
        </w:tc>
        <w:tc>
          <w:tcPr>
            <w:tcW w:w="1144" w:type="dxa"/>
          </w:tcPr>
          <w:p w14:paraId="2BBE5916" w14:textId="156DB1C9" w:rsidR="003A65BB" w:rsidRPr="000A3708" w:rsidRDefault="003A65BB" w:rsidP="00094CA3">
            <w:pPr>
              <w:rPr>
                <w:rFonts w:asciiTheme="majorBidi" w:hAnsiTheme="majorBidi" w:cstheme="majorBidi"/>
              </w:rPr>
            </w:pPr>
            <w:r w:rsidRPr="000A3708">
              <w:rPr>
                <w:rFonts w:asciiTheme="majorBidi" w:hAnsiTheme="majorBidi" w:cstheme="majorBidi"/>
              </w:rPr>
              <w:t>-77</w:t>
            </w:r>
          </w:p>
        </w:tc>
      </w:tr>
      <w:tr w:rsidR="003A65BB" w:rsidRPr="000A3708" w14:paraId="149BF1B4" w14:textId="406C7E0E" w:rsidTr="00C6428C">
        <w:trPr>
          <w:jc w:val="center"/>
        </w:trPr>
        <w:tc>
          <w:tcPr>
            <w:tcW w:w="1787" w:type="dxa"/>
          </w:tcPr>
          <w:p w14:paraId="28F82896" w14:textId="77777777" w:rsidR="003A65BB" w:rsidRPr="000A3708" w:rsidRDefault="003A65BB" w:rsidP="00094CA3">
            <w:pPr>
              <w:rPr>
                <w:rFonts w:asciiTheme="majorBidi" w:hAnsiTheme="majorBidi" w:cstheme="majorBidi"/>
              </w:rPr>
            </w:pPr>
            <w:r w:rsidRPr="000A3708">
              <w:rPr>
                <w:rFonts w:asciiTheme="majorBidi" w:hAnsiTheme="majorBidi" w:cstheme="majorBidi"/>
              </w:rPr>
              <w:t>New York</w:t>
            </w:r>
          </w:p>
        </w:tc>
        <w:tc>
          <w:tcPr>
            <w:tcW w:w="723" w:type="dxa"/>
          </w:tcPr>
          <w:p w14:paraId="5339DC7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36</w:t>
            </w:r>
          </w:p>
        </w:tc>
        <w:tc>
          <w:tcPr>
            <w:tcW w:w="696" w:type="dxa"/>
          </w:tcPr>
          <w:p w14:paraId="6DCC3A4A" w14:textId="2AC7DAA3" w:rsidR="003A65BB" w:rsidRPr="000A3708" w:rsidRDefault="003A65BB" w:rsidP="00094CA3">
            <w:pPr>
              <w:rPr>
                <w:rFonts w:asciiTheme="majorBidi" w:hAnsiTheme="majorBidi" w:cstheme="majorBidi"/>
              </w:rPr>
            </w:pPr>
            <w:r w:rsidRPr="000A3708">
              <w:rPr>
                <w:rFonts w:asciiTheme="majorBidi" w:hAnsiTheme="majorBidi" w:cstheme="majorBidi"/>
              </w:rPr>
              <w:t>4190</w:t>
            </w:r>
          </w:p>
        </w:tc>
        <w:tc>
          <w:tcPr>
            <w:tcW w:w="696" w:type="dxa"/>
          </w:tcPr>
          <w:p w14:paraId="4EE52065" w14:textId="24E4B7B7" w:rsidR="003A65BB" w:rsidRPr="000A3708" w:rsidRDefault="003A65BB" w:rsidP="00094CA3">
            <w:pPr>
              <w:rPr>
                <w:rFonts w:asciiTheme="majorBidi" w:hAnsiTheme="majorBidi" w:cstheme="majorBidi"/>
              </w:rPr>
            </w:pPr>
            <w:r w:rsidRPr="000A3708">
              <w:rPr>
                <w:rFonts w:asciiTheme="majorBidi" w:hAnsiTheme="majorBidi" w:cstheme="majorBidi"/>
              </w:rPr>
              <w:t>1570</w:t>
            </w:r>
          </w:p>
        </w:tc>
        <w:tc>
          <w:tcPr>
            <w:tcW w:w="889" w:type="dxa"/>
          </w:tcPr>
          <w:p w14:paraId="471891BE" w14:textId="4F11EEF5" w:rsidR="003A65BB" w:rsidRPr="000A3708" w:rsidRDefault="003A65BB" w:rsidP="00094CA3">
            <w:pPr>
              <w:rPr>
                <w:rFonts w:asciiTheme="majorBidi" w:hAnsiTheme="majorBidi" w:cstheme="majorBidi"/>
              </w:rPr>
            </w:pPr>
            <w:r w:rsidRPr="000A3708">
              <w:rPr>
                <w:rFonts w:asciiTheme="majorBidi" w:hAnsiTheme="majorBidi" w:cstheme="majorBidi"/>
              </w:rPr>
              <w:t>-2620</w:t>
            </w:r>
          </w:p>
        </w:tc>
        <w:tc>
          <w:tcPr>
            <w:tcW w:w="1144" w:type="dxa"/>
          </w:tcPr>
          <w:p w14:paraId="1D2CA97E" w14:textId="2C4A2CFC"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8BB017A" w14:textId="556F0869" w:rsidTr="00C6428C">
        <w:trPr>
          <w:jc w:val="center"/>
        </w:trPr>
        <w:tc>
          <w:tcPr>
            <w:tcW w:w="1787" w:type="dxa"/>
          </w:tcPr>
          <w:p w14:paraId="3D944B66"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Carolina</w:t>
            </w:r>
          </w:p>
        </w:tc>
        <w:tc>
          <w:tcPr>
            <w:tcW w:w="723" w:type="dxa"/>
          </w:tcPr>
          <w:p w14:paraId="7D1D6D0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37</w:t>
            </w:r>
          </w:p>
        </w:tc>
        <w:tc>
          <w:tcPr>
            <w:tcW w:w="696" w:type="dxa"/>
          </w:tcPr>
          <w:p w14:paraId="6CEDAC97" w14:textId="44FACE0E" w:rsidR="003A65BB" w:rsidRPr="000A3708" w:rsidRDefault="003A65BB" w:rsidP="00094CA3">
            <w:pPr>
              <w:rPr>
                <w:rFonts w:asciiTheme="majorBidi" w:hAnsiTheme="majorBidi" w:cstheme="majorBidi"/>
              </w:rPr>
            </w:pPr>
            <w:r w:rsidRPr="000A3708">
              <w:rPr>
                <w:rFonts w:asciiTheme="majorBidi" w:hAnsiTheme="majorBidi" w:cstheme="majorBidi"/>
              </w:rPr>
              <w:t>2650</w:t>
            </w:r>
          </w:p>
        </w:tc>
        <w:tc>
          <w:tcPr>
            <w:tcW w:w="696" w:type="dxa"/>
          </w:tcPr>
          <w:p w14:paraId="75031C75" w14:textId="4A18CEA6" w:rsidR="003A65BB" w:rsidRPr="000A3708" w:rsidRDefault="003A65BB" w:rsidP="00094CA3">
            <w:pPr>
              <w:rPr>
                <w:rFonts w:asciiTheme="majorBidi" w:hAnsiTheme="majorBidi" w:cstheme="majorBidi"/>
              </w:rPr>
            </w:pPr>
            <w:r w:rsidRPr="000A3708">
              <w:rPr>
                <w:rFonts w:asciiTheme="majorBidi" w:hAnsiTheme="majorBidi" w:cstheme="majorBidi"/>
              </w:rPr>
              <w:t>1320</w:t>
            </w:r>
          </w:p>
        </w:tc>
        <w:tc>
          <w:tcPr>
            <w:tcW w:w="889" w:type="dxa"/>
          </w:tcPr>
          <w:p w14:paraId="13679B3C" w14:textId="3D3E2849" w:rsidR="003A65BB" w:rsidRPr="000A3708" w:rsidRDefault="003A65BB" w:rsidP="00094CA3">
            <w:pPr>
              <w:rPr>
                <w:rFonts w:asciiTheme="majorBidi" w:hAnsiTheme="majorBidi" w:cstheme="majorBidi"/>
              </w:rPr>
            </w:pPr>
            <w:r w:rsidRPr="000A3708">
              <w:rPr>
                <w:rFonts w:asciiTheme="majorBidi" w:hAnsiTheme="majorBidi" w:cstheme="majorBidi"/>
              </w:rPr>
              <w:t>-1340</w:t>
            </w:r>
          </w:p>
        </w:tc>
        <w:tc>
          <w:tcPr>
            <w:tcW w:w="1144" w:type="dxa"/>
          </w:tcPr>
          <w:p w14:paraId="1FA2827B" w14:textId="34AC858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13F8F18E" w14:textId="38747676" w:rsidTr="00C6428C">
        <w:trPr>
          <w:jc w:val="center"/>
        </w:trPr>
        <w:tc>
          <w:tcPr>
            <w:tcW w:w="1787" w:type="dxa"/>
          </w:tcPr>
          <w:p w14:paraId="09344D09" w14:textId="77777777" w:rsidR="003A65BB" w:rsidRPr="000A3708" w:rsidRDefault="003A65BB" w:rsidP="00094CA3">
            <w:pPr>
              <w:rPr>
                <w:rFonts w:asciiTheme="majorBidi" w:hAnsiTheme="majorBidi" w:cstheme="majorBidi"/>
              </w:rPr>
            </w:pPr>
            <w:r w:rsidRPr="000A3708">
              <w:rPr>
                <w:rFonts w:asciiTheme="majorBidi" w:hAnsiTheme="majorBidi" w:cstheme="majorBidi"/>
              </w:rPr>
              <w:t>North Dakota</w:t>
            </w:r>
          </w:p>
        </w:tc>
        <w:tc>
          <w:tcPr>
            <w:tcW w:w="723" w:type="dxa"/>
          </w:tcPr>
          <w:p w14:paraId="367C101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38</w:t>
            </w:r>
          </w:p>
        </w:tc>
        <w:tc>
          <w:tcPr>
            <w:tcW w:w="696" w:type="dxa"/>
          </w:tcPr>
          <w:p w14:paraId="5081F036" w14:textId="2F1B6049"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696" w:type="dxa"/>
          </w:tcPr>
          <w:p w14:paraId="23E927C1" w14:textId="40F2AD1D"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889" w:type="dxa"/>
          </w:tcPr>
          <w:p w14:paraId="42A6CC50" w14:textId="4B1EEFF5"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1144" w:type="dxa"/>
          </w:tcPr>
          <w:p w14:paraId="66F1552C" w14:textId="598B7EE8" w:rsidR="003A65BB" w:rsidRPr="000A3708" w:rsidRDefault="003A65BB" w:rsidP="00094CA3">
            <w:pPr>
              <w:rPr>
                <w:rFonts w:asciiTheme="majorBidi" w:hAnsiTheme="majorBidi" w:cstheme="majorBidi"/>
              </w:rPr>
            </w:pPr>
            <w:r w:rsidRPr="000A3708">
              <w:rPr>
                <w:rFonts w:asciiTheme="majorBidi" w:hAnsiTheme="majorBidi" w:cstheme="majorBidi"/>
              </w:rPr>
              <w:t>-75</w:t>
            </w:r>
          </w:p>
        </w:tc>
      </w:tr>
      <w:tr w:rsidR="003A65BB" w:rsidRPr="000A3708" w14:paraId="030BEE07" w14:textId="535D5DB0" w:rsidTr="00C6428C">
        <w:trPr>
          <w:jc w:val="center"/>
        </w:trPr>
        <w:tc>
          <w:tcPr>
            <w:tcW w:w="1787" w:type="dxa"/>
          </w:tcPr>
          <w:p w14:paraId="50579BEB" w14:textId="77777777" w:rsidR="003A65BB" w:rsidRPr="000A3708" w:rsidRDefault="003A65BB" w:rsidP="00094CA3">
            <w:pPr>
              <w:rPr>
                <w:rFonts w:asciiTheme="majorBidi" w:hAnsiTheme="majorBidi" w:cstheme="majorBidi"/>
              </w:rPr>
            </w:pPr>
            <w:r w:rsidRPr="000A3708">
              <w:rPr>
                <w:rFonts w:asciiTheme="majorBidi" w:hAnsiTheme="majorBidi" w:cstheme="majorBidi"/>
              </w:rPr>
              <w:t>Ohio</w:t>
            </w:r>
          </w:p>
        </w:tc>
        <w:tc>
          <w:tcPr>
            <w:tcW w:w="723" w:type="dxa"/>
          </w:tcPr>
          <w:p w14:paraId="4C055D36"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39</w:t>
            </w:r>
          </w:p>
        </w:tc>
        <w:tc>
          <w:tcPr>
            <w:tcW w:w="696" w:type="dxa"/>
          </w:tcPr>
          <w:p w14:paraId="04D5CE77" w14:textId="4A33BE76" w:rsidR="003A65BB" w:rsidRPr="000A3708" w:rsidRDefault="003A65BB" w:rsidP="00094CA3">
            <w:pPr>
              <w:rPr>
                <w:rFonts w:asciiTheme="majorBidi" w:hAnsiTheme="majorBidi" w:cstheme="majorBidi"/>
              </w:rPr>
            </w:pPr>
            <w:r w:rsidRPr="000A3708">
              <w:rPr>
                <w:rFonts w:asciiTheme="majorBidi" w:hAnsiTheme="majorBidi" w:cstheme="majorBidi"/>
              </w:rPr>
              <w:t>4250</w:t>
            </w:r>
          </w:p>
        </w:tc>
        <w:tc>
          <w:tcPr>
            <w:tcW w:w="696" w:type="dxa"/>
          </w:tcPr>
          <w:p w14:paraId="195E69A6" w14:textId="38F7F453" w:rsidR="003A65BB" w:rsidRPr="000A3708" w:rsidRDefault="003A65BB" w:rsidP="00094CA3">
            <w:pPr>
              <w:rPr>
                <w:rFonts w:asciiTheme="majorBidi" w:hAnsiTheme="majorBidi" w:cstheme="majorBidi"/>
              </w:rPr>
            </w:pPr>
            <w:r w:rsidRPr="000A3708">
              <w:rPr>
                <w:rFonts w:asciiTheme="majorBidi" w:hAnsiTheme="majorBidi" w:cstheme="majorBidi"/>
              </w:rPr>
              <w:t>2850</w:t>
            </w:r>
          </w:p>
        </w:tc>
        <w:tc>
          <w:tcPr>
            <w:tcW w:w="889" w:type="dxa"/>
          </w:tcPr>
          <w:p w14:paraId="5607C48B" w14:textId="7A5C665D" w:rsidR="003A65BB" w:rsidRPr="000A3708" w:rsidRDefault="003A65BB" w:rsidP="00094CA3">
            <w:pPr>
              <w:rPr>
                <w:rFonts w:asciiTheme="majorBidi" w:hAnsiTheme="majorBidi" w:cstheme="majorBidi"/>
              </w:rPr>
            </w:pPr>
            <w:r w:rsidRPr="000A3708">
              <w:rPr>
                <w:rFonts w:asciiTheme="majorBidi" w:hAnsiTheme="majorBidi" w:cstheme="majorBidi"/>
              </w:rPr>
              <w:t>-1400</w:t>
            </w:r>
          </w:p>
        </w:tc>
        <w:tc>
          <w:tcPr>
            <w:tcW w:w="1144" w:type="dxa"/>
          </w:tcPr>
          <w:p w14:paraId="3FE00792" w14:textId="57907594" w:rsidR="003A65BB" w:rsidRPr="000A3708" w:rsidRDefault="003A65BB" w:rsidP="00094CA3">
            <w:pPr>
              <w:rPr>
                <w:rFonts w:asciiTheme="majorBidi" w:hAnsiTheme="majorBidi" w:cstheme="majorBidi"/>
              </w:rPr>
            </w:pPr>
            <w:r w:rsidRPr="000A3708">
              <w:rPr>
                <w:rFonts w:asciiTheme="majorBidi" w:hAnsiTheme="majorBidi" w:cstheme="majorBidi"/>
              </w:rPr>
              <w:t>-33</w:t>
            </w:r>
          </w:p>
        </w:tc>
      </w:tr>
      <w:tr w:rsidR="003A65BB" w:rsidRPr="000A3708" w14:paraId="33B94911" w14:textId="108F55B1" w:rsidTr="00C6428C">
        <w:trPr>
          <w:jc w:val="center"/>
        </w:trPr>
        <w:tc>
          <w:tcPr>
            <w:tcW w:w="1787" w:type="dxa"/>
          </w:tcPr>
          <w:p w14:paraId="7BB73ABC" w14:textId="77777777" w:rsidR="003A65BB" w:rsidRPr="000A3708" w:rsidRDefault="003A65BB" w:rsidP="00094CA3">
            <w:pPr>
              <w:rPr>
                <w:rFonts w:asciiTheme="majorBidi" w:hAnsiTheme="majorBidi" w:cstheme="majorBidi"/>
              </w:rPr>
            </w:pPr>
            <w:r w:rsidRPr="000A3708">
              <w:rPr>
                <w:rFonts w:asciiTheme="majorBidi" w:hAnsiTheme="majorBidi" w:cstheme="majorBidi"/>
              </w:rPr>
              <w:t>Oklahoma</w:t>
            </w:r>
          </w:p>
        </w:tc>
        <w:tc>
          <w:tcPr>
            <w:tcW w:w="723" w:type="dxa"/>
          </w:tcPr>
          <w:p w14:paraId="3F554758"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40</w:t>
            </w:r>
          </w:p>
        </w:tc>
        <w:tc>
          <w:tcPr>
            <w:tcW w:w="696" w:type="dxa"/>
          </w:tcPr>
          <w:p w14:paraId="459ECDEA" w14:textId="33A09B16" w:rsidR="003A65BB" w:rsidRPr="000A3708" w:rsidRDefault="003A65BB" w:rsidP="00094CA3">
            <w:pPr>
              <w:rPr>
                <w:rFonts w:asciiTheme="majorBidi" w:hAnsiTheme="majorBidi" w:cstheme="majorBidi"/>
              </w:rPr>
            </w:pPr>
            <w:r w:rsidRPr="000A3708">
              <w:rPr>
                <w:rFonts w:asciiTheme="majorBidi" w:hAnsiTheme="majorBidi" w:cstheme="majorBidi"/>
              </w:rPr>
              <w:t>860</w:t>
            </w:r>
          </w:p>
        </w:tc>
        <w:tc>
          <w:tcPr>
            <w:tcW w:w="696" w:type="dxa"/>
          </w:tcPr>
          <w:p w14:paraId="784E66C4" w14:textId="07EE9343" w:rsidR="003A65BB" w:rsidRPr="000A3708" w:rsidRDefault="003A65BB" w:rsidP="00094CA3">
            <w:pPr>
              <w:rPr>
                <w:rFonts w:asciiTheme="majorBidi" w:hAnsiTheme="majorBidi" w:cstheme="majorBidi"/>
              </w:rPr>
            </w:pPr>
            <w:r w:rsidRPr="000A3708">
              <w:rPr>
                <w:rFonts w:asciiTheme="majorBidi" w:hAnsiTheme="majorBidi" w:cstheme="majorBidi"/>
              </w:rPr>
              <w:t>520</w:t>
            </w:r>
          </w:p>
        </w:tc>
        <w:tc>
          <w:tcPr>
            <w:tcW w:w="889" w:type="dxa"/>
          </w:tcPr>
          <w:p w14:paraId="72C96875" w14:textId="5389D01C" w:rsidR="003A65BB" w:rsidRPr="000A3708" w:rsidRDefault="003A65BB" w:rsidP="00094CA3">
            <w:pPr>
              <w:rPr>
                <w:rFonts w:asciiTheme="majorBidi" w:hAnsiTheme="majorBidi" w:cstheme="majorBidi"/>
              </w:rPr>
            </w:pPr>
            <w:r w:rsidRPr="000A3708">
              <w:rPr>
                <w:rFonts w:asciiTheme="majorBidi" w:hAnsiTheme="majorBidi" w:cstheme="majorBidi"/>
              </w:rPr>
              <w:t>-350</w:t>
            </w:r>
          </w:p>
        </w:tc>
        <w:tc>
          <w:tcPr>
            <w:tcW w:w="1144" w:type="dxa"/>
          </w:tcPr>
          <w:p w14:paraId="65D71F1F" w14:textId="5BFB8CCD" w:rsidR="003A65BB" w:rsidRPr="000A3708" w:rsidRDefault="003A65BB" w:rsidP="00094CA3">
            <w:pPr>
              <w:rPr>
                <w:rFonts w:asciiTheme="majorBidi" w:hAnsiTheme="majorBidi" w:cstheme="majorBidi"/>
              </w:rPr>
            </w:pPr>
            <w:r w:rsidRPr="000A3708">
              <w:rPr>
                <w:rFonts w:asciiTheme="majorBidi" w:hAnsiTheme="majorBidi" w:cstheme="majorBidi"/>
              </w:rPr>
              <w:t>-41</w:t>
            </w:r>
          </w:p>
        </w:tc>
      </w:tr>
      <w:tr w:rsidR="003A65BB" w:rsidRPr="000A3708" w14:paraId="32A9AD13" w14:textId="08D1CE78" w:rsidTr="00C6428C">
        <w:trPr>
          <w:jc w:val="center"/>
        </w:trPr>
        <w:tc>
          <w:tcPr>
            <w:tcW w:w="1787" w:type="dxa"/>
          </w:tcPr>
          <w:p w14:paraId="6634CEB1" w14:textId="77777777" w:rsidR="003A65BB" w:rsidRPr="000A3708" w:rsidRDefault="003A65BB" w:rsidP="00094CA3">
            <w:pPr>
              <w:rPr>
                <w:rFonts w:asciiTheme="majorBidi" w:hAnsiTheme="majorBidi" w:cstheme="majorBidi"/>
              </w:rPr>
            </w:pPr>
            <w:r w:rsidRPr="000A3708">
              <w:rPr>
                <w:rFonts w:asciiTheme="majorBidi" w:hAnsiTheme="majorBidi" w:cstheme="majorBidi"/>
              </w:rPr>
              <w:t>Oregon</w:t>
            </w:r>
          </w:p>
        </w:tc>
        <w:tc>
          <w:tcPr>
            <w:tcW w:w="723" w:type="dxa"/>
          </w:tcPr>
          <w:p w14:paraId="12EA3B0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41</w:t>
            </w:r>
          </w:p>
        </w:tc>
        <w:tc>
          <w:tcPr>
            <w:tcW w:w="696" w:type="dxa"/>
          </w:tcPr>
          <w:p w14:paraId="3EE6AC58" w14:textId="1222CE51"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696" w:type="dxa"/>
          </w:tcPr>
          <w:p w14:paraId="326E8609" w14:textId="5D636B71" w:rsidR="003A65BB" w:rsidRPr="000A3708" w:rsidRDefault="003A65BB" w:rsidP="00094CA3">
            <w:pPr>
              <w:rPr>
                <w:rFonts w:asciiTheme="majorBidi" w:hAnsiTheme="majorBidi" w:cstheme="majorBidi"/>
              </w:rPr>
            </w:pPr>
            <w:r w:rsidRPr="000A3708">
              <w:rPr>
                <w:rFonts w:asciiTheme="majorBidi" w:hAnsiTheme="majorBidi" w:cstheme="majorBidi"/>
              </w:rPr>
              <w:t>750</w:t>
            </w:r>
          </w:p>
        </w:tc>
        <w:tc>
          <w:tcPr>
            <w:tcW w:w="889" w:type="dxa"/>
          </w:tcPr>
          <w:p w14:paraId="5518C77B" w14:textId="7F4EFF4D"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1144" w:type="dxa"/>
          </w:tcPr>
          <w:p w14:paraId="73EA7BC7" w14:textId="5C556CBD" w:rsidR="003A65BB" w:rsidRPr="000A3708" w:rsidRDefault="003A65BB" w:rsidP="00094CA3">
            <w:pPr>
              <w:rPr>
                <w:rFonts w:asciiTheme="majorBidi" w:hAnsiTheme="majorBidi" w:cstheme="majorBidi"/>
              </w:rPr>
            </w:pPr>
            <w:r w:rsidRPr="000A3708">
              <w:rPr>
                <w:rFonts w:asciiTheme="majorBidi" w:hAnsiTheme="majorBidi" w:cstheme="majorBidi"/>
              </w:rPr>
              <w:t>-22</w:t>
            </w:r>
          </w:p>
        </w:tc>
      </w:tr>
      <w:tr w:rsidR="003A65BB" w:rsidRPr="000A3708" w14:paraId="45814500" w14:textId="059B6540" w:rsidTr="00C6428C">
        <w:trPr>
          <w:jc w:val="center"/>
        </w:trPr>
        <w:tc>
          <w:tcPr>
            <w:tcW w:w="1787" w:type="dxa"/>
          </w:tcPr>
          <w:p w14:paraId="32618141" w14:textId="77777777" w:rsidR="003A65BB" w:rsidRPr="000A3708" w:rsidRDefault="003A65BB" w:rsidP="00094CA3">
            <w:pPr>
              <w:rPr>
                <w:rFonts w:asciiTheme="majorBidi" w:hAnsiTheme="majorBidi" w:cstheme="majorBidi"/>
              </w:rPr>
            </w:pPr>
            <w:r w:rsidRPr="000A3708">
              <w:rPr>
                <w:rFonts w:asciiTheme="majorBidi" w:hAnsiTheme="majorBidi" w:cstheme="majorBidi"/>
              </w:rPr>
              <w:t>Pennsylvania</w:t>
            </w:r>
          </w:p>
        </w:tc>
        <w:tc>
          <w:tcPr>
            <w:tcW w:w="723" w:type="dxa"/>
          </w:tcPr>
          <w:p w14:paraId="61A85BC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42</w:t>
            </w:r>
          </w:p>
        </w:tc>
        <w:tc>
          <w:tcPr>
            <w:tcW w:w="696" w:type="dxa"/>
          </w:tcPr>
          <w:p w14:paraId="12D6A25D" w14:textId="47C144CB" w:rsidR="003A65BB" w:rsidRPr="000A3708" w:rsidRDefault="003A65BB" w:rsidP="00094CA3">
            <w:pPr>
              <w:rPr>
                <w:rFonts w:asciiTheme="majorBidi" w:hAnsiTheme="majorBidi" w:cstheme="majorBidi"/>
              </w:rPr>
            </w:pPr>
            <w:r w:rsidRPr="000A3708">
              <w:rPr>
                <w:rFonts w:asciiTheme="majorBidi" w:hAnsiTheme="majorBidi" w:cstheme="majorBidi"/>
              </w:rPr>
              <w:t>4860</w:t>
            </w:r>
          </w:p>
        </w:tc>
        <w:tc>
          <w:tcPr>
            <w:tcW w:w="696" w:type="dxa"/>
          </w:tcPr>
          <w:p w14:paraId="4F1F89EC" w14:textId="6E1DAEBD" w:rsidR="003A65BB" w:rsidRPr="000A3708" w:rsidRDefault="003A65BB" w:rsidP="00094CA3">
            <w:pPr>
              <w:rPr>
                <w:rFonts w:asciiTheme="majorBidi" w:hAnsiTheme="majorBidi" w:cstheme="majorBidi"/>
              </w:rPr>
            </w:pPr>
            <w:r w:rsidRPr="000A3708">
              <w:rPr>
                <w:rFonts w:asciiTheme="majorBidi" w:hAnsiTheme="majorBidi" w:cstheme="majorBidi"/>
              </w:rPr>
              <w:t>2820</w:t>
            </w:r>
          </w:p>
        </w:tc>
        <w:tc>
          <w:tcPr>
            <w:tcW w:w="889" w:type="dxa"/>
          </w:tcPr>
          <w:p w14:paraId="07FB0F29" w14:textId="1CCEEB09" w:rsidR="003A65BB" w:rsidRPr="000A3708" w:rsidRDefault="003A65BB" w:rsidP="00094CA3">
            <w:pPr>
              <w:rPr>
                <w:rFonts w:asciiTheme="majorBidi" w:hAnsiTheme="majorBidi" w:cstheme="majorBidi"/>
              </w:rPr>
            </w:pPr>
            <w:r w:rsidRPr="000A3708">
              <w:rPr>
                <w:rFonts w:asciiTheme="majorBidi" w:hAnsiTheme="majorBidi" w:cstheme="majorBidi"/>
              </w:rPr>
              <w:t>-2040</w:t>
            </w:r>
          </w:p>
        </w:tc>
        <w:tc>
          <w:tcPr>
            <w:tcW w:w="1144" w:type="dxa"/>
          </w:tcPr>
          <w:p w14:paraId="358807B7" w14:textId="54396773"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0127C766" w14:textId="3E9CCB8D" w:rsidTr="00C6428C">
        <w:trPr>
          <w:jc w:val="center"/>
        </w:trPr>
        <w:tc>
          <w:tcPr>
            <w:tcW w:w="1787" w:type="dxa"/>
          </w:tcPr>
          <w:p w14:paraId="0B40F82E" w14:textId="77777777" w:rsidR="003A65BB" w:rsidRPr="000A3708" w:rsidRDefault="003A65BB" w:rsidP="00094CA3">
            <w:pPr>
              <w:rPr>
                <w:rFonts w:asciiTheme="majorBidi" w:hAnsiTheme="majorBidi" w:cstheme="majorBidi"/>
              </w:rPr>
            </w:pPr>
            <w:r w:rsidRPr="000A3708">
              <w:rPr>
                <w:rFonts w:asciiTheme="majorBidi" w:hAnsiTheme="majorBidi" w:cstheme="majorBidi"/>
              </w:rPr>
              <w:t>Rhode Island</w:t>
            </w:r>
          </w:p>
        </w:tc>
        <w:tc>
          <w:tcPr>
            <w:tcW w:w="723" w:type="dxa"/>
          </w:tcPr>
          <w:p w14:paraId="567DB4C2"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44</w:t>
            </w:r>
          </w:p>
        </w:tc>
        <w:tc>
          <w:tcPr>
            <w:tcW w:w="696" w:type="dxa"/>
          </w:tcPr>
          <w:p w14:paraId="2F8C4B39" w14:textId="586FCAFC" w:rsidR="003A65BB" w:rsidRPr="000A3708" w:rsidRDefault="003A65BB" w:rsidP="00094CA3">
            <w:pPr>
              <w:rPr>
                <w:rFonts w:asciiTheme="majorBidi" w:hAnsiTheme="majorBidi" w:cstheme="majorBidi"/>
              </w:rPr>
            </w:pPr>
            <w:r w:rsidRPr="000A3708">
              <w:rPr>
                <w:rFonts w:asciiTheme="majorBidi" w:hAnsiTheme="majorBidi" w:cstheme="majorBidi"/>
              </w:rPr>
              <w:t>240</w:t>
            </w:r>
          </w:p>
        </w:tc>
        <w:tc>
          <w:tcPr>
            <w:tcW w:w="696" w:type="dxa"/>
          </w:tcPr>
          <w:p w14:paraId="342E8DE5" w14:textId="6C6ADF0B"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889" w:type="dxa"/>
          </w:tcPr>
          <w:p w14:paraId="790648E7" w14:textId="153E0965" w:rsidR="003A65BB" w:rsidRPr="000A3708" w:rsidRDefault="003A65BB" w:rsidP="00094CA3">
            <w:pPr>
              <w:rPr>
                <w:rFonts w:asciiTheme="majorBidi" w:hAnsiTheme="majorBidi" w:cstheme="majorBidi"/>
              </w:rPr>
            </w:pPr>
            <w:r w:rsidRPr="000A3708">
              <w:rPr>
                <w:rFonts w:asciiTheme="majorBidi" w:hAnsiTheme="majorBidi" w:cstheme="majorBidi"/>
              </w:rPr>
              <w:t>-190</w:t>
            </w:r>
          </w:p>
        </w:tc>
        <w:tc>
          <w:tcPr>
            <w:tcW w:w="1144" w:type="dxa"/>
          </w:tcPr>
          <w:p w14:paraId="2039B26C" w14:textId="394289FC" w:rsidR="003A65BB" w:rsidRPr="000A3708" w:rsidRDefault="003A65BB" w:rsidP="00094CA3">
            <w:pPr>
              <w:rPr>
                <w:rFonts w:asciiTheme="majorBidi" w:hAnsiTheme="majorBidi" w:cstheme="majorBidi"/>
              </w:rPr>
            </w:pPr>
            <w:r w:rsidRPr="000A3708">
              <w:rPr>
                <w:rFonts w:asciiTheme="majorBidi" w:hAnsiTheme="majorBidi" w:cstheme="majorBidi"/>
              </w:rPr>
              <w:t>-79</w:t>
            </w:r>
          </w:p>
        </w:tc>
      </w:tr>
      <w:tr w:rsidR="003A65BB" w:rsidRPr="000A3708" w14:paraId="6412931F" w14:textId="607E96AD" w:rsidTr="00C6428C">
        <w:trPr>
          <w:jc w:val="center"/>
        </w:trPr>
        <w:tc>
          <w:tcPr>
            <w:tcW w:w="1787" w:type="dxa"/>
          </w:tcPr>
          <w:p w14:paraId="6E1942BC"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Carolina</w:t>
            </w:r>
          </w:p>
        </w:tc>
        <w:tc>
          <w:tcPr>
            <w:tcW w:w="723" w:type="dxa"/>
          </w:tcPr>
          <w:p w14:paraId="5A22065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45</w:t>
            </w:r>
          </w:p>
        </w:tc>
        <w:tc>
          <w:tcPr>
            <w:tcW w:w="696" w:type="dxa"/>
          </w:tcPr>
          <w:p w14:paraId="665AB131" w14:textId="309CC924" w:rsidR="003A65BB" w:rsidRPr="000A3708" w:rsidRDefault="003A65BB" w:rsidP="00094CA3">
            <w:pPr>
              <w:rPr>
                <w:rFonts w:asciiTheme="majorBidi" w:hAnsiTheme="majorBidi" w:cstheme="majorBidi"/>
              </w:rPr>
            </w:pPr>
            <w:r w:rsidRPr="000A3708">
              <w:rPr>
                <w:rFonts w:asciiTheme="majorBidi" w:hAnsiTheme="majorBidi" w:cstheme="majorBidi"/>
              </w:rPr>
              <w:t>1290</w:t>
            </w:r>
          </w:p>
        </w:tc>
        <w:tc>
          <w:tcPr>
            <w:tcW w:w="696" w:type="dxa"/>
          </w:tcPr>
          <w:p w14:paraId="404C805D" w14:textId="0157F525" w:rsidR="003A65BB" w:rsidRPr="000A3708" w:rsidRDefault="003A65BB" w:rsidP="00094CA3">
            <w:pPr>
              <w:rPr>
                <w:rFonts w:asciiTheme="majorBidi" w:hAnsiTheme="majorBidi" w:cstheme="majorBidi"/>
              </w:rPr>
            </w:pPr>
            <w:r w:rsidRPr="000A3708">
              <w:rPr>
                <w:rFonts w:asciiTheme="majorBidi" w:hAnsiTheme="majorBidi" w:cstheme="majorBidi"/>
              </w:rPr>
              <w:t>620</w:t>
            </w:r>
          </w:p>
        </w:tc>
        <w:tc>
          <w:tcPr>
            <w:tcW w:w="889" w:type="dxa"/>
          </w:tcPr>
          <w:p w14:paraId="51E54846" w14:textId="46B89905" w:rsidR="003A65BB" w:rsidRPr="000A3708" w:rsidRDefault="003A65BB" w:rsidP="00094CA3">
            <w:pPr>
              <w:rPr>
                <w:rFonts w:asciiTheme="majorBidi" w:hAnsiTheme="majorBidi" w:cstheme="majorBidi"/>
              </w:rPr>
            </w:pPr>
            <w:r w:rsidRPr="000A3708">
              <w:rPr>
                <w:rFonts w:asciiTheme="majorBidi" w:hAnsiTheme="majorBidi" w:cstheme="majorBidi"/>
              </w:rPr>
              <w:t>-660</w:t>
            </w:r>
          </w:p>
        </w:tc>
        <w:tc>
          <w:tcPr>
            <w:tcW w:w="1144" w:type="dxa"/>
          </w:tcPr>
          <w:p w14:paraId="73674296" w14:textId="48B44EE8" w:rsidR="003A65BB" w:rsidRPr="000A3708" w:rsidRDefault="003A65BB" w:rsidP="00094CA3">
            <w:pPr>
              <w:rPr>
                <w:rFonts w:asciiTheme="majorBidi" w:hAnsiTheme="majorBidi" w:cstheme="majorBidi"/>
              </w:rPr>
            </w:pPr>
            <w:r w:rsidRPr="000A3708">
              <w:rPr>
                <w:rFonts w:asciiTheme="majorBidi" w:hAnsiTheme="majorBidi" w:cstheme="majorBidi"/>
              </w:rPr>
              <w:t>-51</w:t>
            </w:r>
          </w:p>
        </w:tc>
      </w:tr>
      <w:tr w:rsidR="003A65BB" w:rsidRPr="000A3708" w14:paraId="7C5D6EE9" w14:textId="5B72693B" w:rsidTr="00C6428C">
        <w:trPr>
          <w:jc w:val="center"/>
        </w:trPr>
        <w:tc>
          <w:tcPr>
            <w:tcW w:w="1787" w:type="dxa"/>
          </w:tcPr>
          <w:p w14:paraId="37A30978" w14:textId="77777777" w:rsidR="003A65BB" w:rsidRPr="000A3708" w:rsidRDefault="003A65BB" w:rsidP="00094CA3">
            <w:pPr>
              <w:rPr>
                <w:rFonts w:asciiTheme="majorBidi" w:hAnsiTheme="majorBidi" w:cstheme="majorBidi"/>
              </w:rPr>
            </w:pPr>
            <w:r w:rsidRPr="000A3708">
              <w:rPr>
                <w:rFonts w:asciiTheme="majorBidi" w:hAnsiTheme="majorBidi" w:cstheme="majorBidi"/>
              </w:rPr>
              <w:t>South Dakota</w:t>
            </w:r>
          </w:p>
        </w:tc>
        <w:tc>
          <w:tcPr>
            <w:tcW w:w="723" w:type="dxa"/>
          </w:tcPr>
          <w:p w14:paraId="04AF0814"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46</w:t>
            </w:r>
          </w:p>
        </w:tc>
        <w:tc>
          <w:tcPr>
            <w:tcW w:w="696" w:type="dxa"/>
          </w:tcPr>
          <w:p w14:paraId="49D5A5AE" w14:textId="0977B50E"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2441E9D1" w14:textId="6CF822EF"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889" w:type="dxa"/>
          </w:tcPr>
          <w:p w14:paraId="0FB3B618" w14:textId="683F10E5" w:rsidR="003A65BB" w:rsidRPr="000A3708" w:rsidRDefault="003A65BB" w:rsidP="00094CA3">
            <w:pPr>
              <w:rPr>
                <w:rFonts w:asciiTheme="majorBidi" w:hAnsiTheme="majorBidi" w:cstheme="majorBidi"/>
              </w:rPr>
            </w:pPr>
            <w:r w:rsidRPr="000A3708">
              <w:rPr>
                <w:rFonts w:asciiTheme="majorBidi" w:hAnsiTheme="majorBidi" w:cstheme="majorBidi"/>
              </w:rPr>
              <w:t>-40</w:t>
            </w:r>
          </w:p>
        </w:tc>
        <w:tc>
          <w:tcPr>
            <w:tcW w:w="1144" w:type="dxa"/>
          </w:tcPr>
          <w:p w14:paraId="4F3BD646" w14:textId="4843E343" w:rsidR="003A65BB" w:rsidRPr="000A3708" w:rsidRDefault="003A65BB" w:rsidP="00094CA3">
            <w:pPr>
              <w:rPr>
                <w:rFonts w:asciiTheme="majorBidi" w:hAnsiTheme="majorBidi" w:cstheme="majorBidi"/>
              </w:rPr>
            </w:pPr>
            <w:r w:rsidRPr="000A3708">
              <w:rPr>
                <w:rFonts w:asciiTheme="majorBidi" w:hAnsiTheme="majorBidi" w:cstheme="majorBidi"/>
              </w:rPr>
              <w:t>-57</w:t>
            </w:r>
          </w:p>
        </w:tc>
      </w:tr>
      <w:tr w:rsidR="003A65BB" w:rsidRPr="000A3708" w14:paraId="0BF4081A" w14:textId="45980D1A" w:rsidTr="00C6428C">
        <w:trPr>
          <w:jc w:val="center"/>
        </w:trPr>
        <w:tc>
          <w:tcPr>
            <w:tcW w:w="1787" w:type="dxa"/>
          </w:tcPr>
          <w:p w14:paraId="2774E9B1" w14:textId="77777777" w:rsidR="003A65BB" w:rsidRPr="000A3708" w:rsidRDefault="003A65BB" w:rsidP="00094CA3">
            <w:pPr>
              <w:rPr>
                <w:rFonts w:asciiTheme="majorBidi" w:hAnsiTheme="majorBidi" w:cstheme="majorBidi"/>
              </w:rPr>
            </w:pPr>
            <w:r w:rsidRPr="000A3708">
              <w:rPr>
                <w:rFonts w:asciiTheme="majorBidi" w:hAnsiTheme="majorBidi" w:cstheme="majorBidi"/>
              </w:rPr>
              <w:t>Tennessee</w:t>
            </w:r>
          </w:p>
        </w:tc>
        <w:tc>
          <w:tcPr>
            <w:tcW w:w="723" w:type="dxa"/>
          </w:tcPr>
          <w:p w14:paraId="4B35E75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47</w:t>
            </w:r>
          </w:p>
        </w:tc>
        <w:tc>
          <w:tcPr>
            <w:tcW w:w="696" w:type="dxa"/>
          </w:tcPr>
          <w:p w14:paraId="6DF7FB38" w14:textId="7B96C86C" w:rsidR="003A65BB" w:rsidRPr="000A3708" w:rsidRDefault="003A65BB" w:rsidP="00094CA3">
            <w:pPr>
              <w:rPr>
                <w:rFonts w:asciiTheme="majorBidi" w:hAnsiTheme="majorBidi" w:cstheme="majorBidi"/>
              </w:rPr>
            </w:pPr>
            <w:r w:rsidRPr="000A3708">
              <w:rPr>
                <w:rFonts w:asciiTheme="majorBidi" w:hAnsiTheme="majorBidi" w:cstheme="majorBidi"/>
              </w:rPr>
              <w:t>2330</w:t>
            </w:r>
          </w:p>
        </w:tc>
        <w:tc>
          <w:tcPr>
            <w:tcW w:w="696" w:type="dxa"/>
          </w:tcPr>
          <w:p w14:paraId="5D6D89A7" w14:textId="54B8DB7C" w:rsidR="003A65BB" w:rsidRPr="000A3708" w:rsidRDefault="003A65BB" w:rsidP="00094CA3">
            <w:pPr>
              <w:rPr>
                <w:rFonts w:asciiTheme="majorBidi" w:hAnsiTheme="majorBidi" w:cstheme="majorBidi"/>
              </w:rPr>
            </w:pPr>
            <w:r w:rsidRPr="000A3708">
              <w:rPr>
                <w:rFonts w:asciiTheme="majorBidi" w:hAnsiTheme="majorBidi" w:cstheme="majorBidi"/>
              </w:rPr>
              <w:t>1220</w:t>
            </w:r>
          </w:p>
        </w:tc>
        <w:tc>
          <w:tcPr>
            <w:tcW w:w="889" w:type="dxa"/>
          </w:tcPr>
          <w:p w14:paraId="4E46C4AD" w14:textId="563C18AD" w:rsidR="003A65BB" w:rsidRPr="000A3708" w:rsidRDefault="003A65BB" w:rsidP="00094CA3">
            <w:pPr>
              <w:rPr>
                <w:rFonts w:asciiTheme="majorBidi" w:hAnsiTheme="majorBidi" w:cstheme="majorBidi"/>
              </w:rPr>
            </w:pPr>
            <w:r w:rsidRPr="000A3708">
              <w:rPr>
                <w:rFonts w:asciiTheme="majorBidi" w:hAnsiTheme="majorBidi" w:cstheme="majorBidi"/>
              </w:rPr>
              <w:t>-1110</w:t>
            </w:r>
          </w:p>
        </w:tc>
        <w:tc>
          <w:tcPr>
            <w:tcW w:w="1144" w:type="dxa"/>
          </w:tcPr>
          <w:p w14:paraId="753B77D5" w14:textId="6F725808" w:rsidR="003A65BB" w:rsidRPr="000A3708" w:rsidRDefault="003A65BB" w:rsidP="00094CA3">
            <w:pPr>
              <w:rPr>
                <w:rFonts w:asciiTheme="majorBidi" w:hAnsiTheme="majorBidi" w:cstheme="majorBidi"/>
              </w:rPr>
            </w:pPr>
            <w:r w:rsidRPr="000A3708">
              <w:rPr>
                <w:rFonts w:asciiTheme="majorBidi" w:hAnsiTheme="majorBidi" w:cstheme="majorBidi"/>
              </w:rPr>
              <w:t>-48</w:t>
            </w:r>
          </w:p>
        </w:tc>
      </w:tr>
      <w:tr w:rsidR="003A65BB" w:rsidRPr="000A3708" w14:paraId="0D8E48FA" w14:textId="05711AF9" w:rsidTr="00C6428C">
        <w:trPr>
          <w:jc w:val="center"/>
        </w:trPr>
        <w:tc>
          <w:tcPr>
            <w:tcW w:w="1787" w:type="dxa"/>
          </w:tcPr>
          <w:p w14:paraId="2BE78C76" w14:textId="77777777" w:rsidR="003A65BB" w:rsidRPr="000A3708" w:rsidRDefault="003A65BB" w:rsidP="00094CA3">
            <w:pPr>
              <w:rPr>
                <w:rFonts w:asciiTheme="majorBidi" w:hAnsiTheme="majorBidi" w:cstheme="majorBidi"/>
              </w:rPr>
            </w:pPr>
            <w:r w:rsidRPr="000A3708">
              <w:rPr>
                <w:rFonts w:asciiTheme="majorBidi" w:hAnsiTheme="majorBidi" w:cstheme="majorBidi"/>
              </w:rPr>
              <w:t>Texas</w:t>
            </w:r>
          </w:p>
        </w:tc>
        <w:tc>
          <w:tcPr>
            <w:tcW w:w="723" w:type="dxa"/>
          </w:tcPr>
          <w:p w14:paraId="6D045B7D"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48</w:t>
            </w:r>
          </w:p>
        </w:tc>
        <w:tc>
          <w:tcPr>
            <w:tcW w:w="696" w:type="dxa"/>
          </w:tcPr>
          <w:p w14:paraId="5B36B555" w14:textId="5BC2A09C" w:rsidR="003A65BB" w:rsidRPr="000A3708" w:rsidRDefault="003A65BB" w:rsidP="00094CA3">
            <w:pPr>
              <w:rPr>
                <w:rFonts w:asciiTheme="majorBidi" w:hAnsiTheme="majorBidi" w:cstheme="majorBidi"/>
              </w:rPr>
            </w:pPr>
            <w:r w:rsidRPr="000A3708">
              <w:rPr>
                <w:rFonts w:asciiTheme="majorBidi" w:hAnsiTheme="majorBidi" w:cstheme="majorBidi"/>
              </w:rPr>
              <w:t>3960</w:t>
            </w:r>
          </w:p>
        </w:tc>
        <w:tc>
          <w:tcPr>
            <w:tcW w:w="696" w:type="dxa"/>
          </w:tcPr>
          <w:p w14:paraId="5CD75F82" w14:textId="0686BF32" w:rsidR="003A65BB" w:rsidRPr="000A3708" w:rsidRDefault="003A65BB" w:rsidP="00094CA3">
            <w:pPr>
              <w:rPr>
                <w:rFonts w:asciiTheme="majorBidi" w:hAnsiTheme="majorBidi" w:cstheme="majorBidi"/>
              </w:rPr>
            </w:pPr>
            <w:r w:rsidRPr="000A3708">
              <w:rPr>
                <w:rFonts w:asciiTheme="majorBidi" w:hAnsiTheme="majorBidi" w:cstheme="majorBidi"/>
              </w:rPr>
              <w:t>2300</w:t>
            </w:r>
          </w:p>
        </w:tc>
        <w:tc>
          <w:tcPr>
            <w:tcW w:w="889" w:type="dxa"/>
          </w:tcPr>
          <w:p w14:paraId="4D77F211" w14:textId="383C8CEF" w:rsidR="003A65BB" w:rsidRPr="000A3708" w:rsidRDefault="003A65BB" w:rsidP="00094CA3">
            <w:pPr>
              <w:rPr>
                <w:rFonts w:asciiTheme="majorBidi" w:hAnsiTheme="majorBidi" w:cstheme="majorBidi"/>
              </w:rPr>
            </w:pPr>
            <w:r w:rsidRPr="000A3708">
              <w:rPr>
                <w:rFonts w:asciiTheme="majorBidi" w:hAnsiTheme="majorBidi" w:cstheme="majorBidi"/>
              </w:rPr>
              <w:t>-1660</w:t>
            </w:r>
          </w:p>
        </w:tc>
        <w:tc>
          <w:tcPr>
            <w:tcW w:w="1144" w:type="dxa"/>
          </w:tcPr>
          <w:p w14:paraId="5F2467D8" w14:textId="10A80AD1" w:rsidR="003A65BB" w:rsidRPr="000A3708" w:rsidRDefault="003A65BB" w:rsidP="00094CA3">
            <w:pPr>
              <w:rPr>
                <w:rFonts w:asciiTheme="majorBidi" w:hAnsiTheme="majorBidi" w:cstheme="majorBidi"/>
              </w:rPr>
            </w:pPr>
            <w:r w:rsidRPr="000A3708">
              <w:rPr>
                <w:rFonts w:asciiTheme="majorBidi" w:hAnsiTheme="majorBidi" w:cstheme="majorBidi"/>
              </w:rPr>
              <w:t>-42</w:t>
            </w:r>
          </w:p>
        </w:tc>
      </w:tr>
      <w:tr w:rsidR="003A65BB" w:rsidRPr="000A3708" w14:paraId="30318A1E" w14:textId="12B0BBD0" w:rsidTr="00C6428C">
        <w:trPr>
          <w:jc w:val="center"/>
        </w:trPr>
        <w:tc>
          <w:tcPr>
            <w:tcW w:w="1787" w:type="dxa"/>
          </w:tcPr>
          <w:p w14:paraId="26924749" w14:textId="77777777" w:rsidR="003A65BB" w:rsidRPr="000A3708" w:rsidRDefault="003A65BB" w:rsidP="00094CA3">
            <w:pPr>
              <w:rPr>
                <w:rFonts w:asciiTheme="majorBidi" w:hAnsiTheme="majorBidi" w:cstheme="majorBidi"/>
              </w:rPr>
            </w:pPr>
            <w:r w:rsidRPr="000A3708">
              <w:rPr>
                <w:rFonts w:asciiTheme="majorBidi" w:hAnsiTheme="majorBidi" w:cstheme="majorBidi"/>
              </w:rPr>
              <w:t>Utah</w:t>
            </w:r>
          </w:p>
        </w:tc>
        <w:tc>
          <w:tcPr>
            <w:tcW w:w="723" w:type="dxa"/>
          </w:tcPr>
          <w:p w14:paraId="54C5724B"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49</w:t>
            </w:r>
          </w:p>
        </w:tc>
        <w:tc>
          <w:tcPr>
            <w:tcW w:w="696" w:type="dxa"/>
          </w:tcPr>
          <w:p w14:paraId="35BE789F" w14:textId="75C0AF25" w:rsidR="003A65BB" w:rsidRPr="000A3708" w:rsidRDefault="003A65BB" w:rsidP="00094CA3">
            <w:pPr>
              <w:rPr>
                <w:rFonts w:asciiTheme="majorBidi" w:hAnsiTheme="majorBidi" w:cstheme="majorBidi"/>
              </w:rPr>
            </w:pPr>
            <w:r w:rsidRPr="000A3708">
              <w:rPr>
                <w:rFonts w:asciiTheme="majorBidi" w:hAnsiTheme="majorBidi" w:cstheme="majorBidi"/>
              </w:rPr>
              <w:t>180</w:t>
            </w:r>
          </w:p>
        </w:tc>
        <w:tc>
          <w:tcPr>
            <w:tcW w:w="696" w:type="dxa"/>
          </w:tcPr>
          <w:p w14:paraId="67262947" w14:textId="0F2DEB1F" w:rsidR="003A65BB" w:rsidRPr="000A3708" w:rsidRDefault="003A65BB" w:rsidP="00094CA3">
            <w:pPr>
              <w:rPr>
                <w:rFonts w:asciiTheme="majorBidi" w:hAnsiTheme="majorBidi" w:cstheme="majorBidi"/>
              </w:rPr>
            </w:pPr>
            <w:r w:rsidRPr="000A3708">
              <w:rPr>
                <w:rFonts w:asciiTheme="majorBidi" w:hAnsiTheme="majorBidi" w:cstheme="majorBidi"/>
              </w:rPr>
              <w:t>100</w:t>
            </w:r>
          </w:p>
        </w:tc>
        <w:tc>
          <w:tcPr>
            <w:tcW w:w="889" w:type="dxa"/>
          </w:tcPr>
          <w:p w14:paraId="3E0A6781" w14:textId="014F97F4" w:rsidR="003A65BB" w:rsidRPr="000A3708" w:rsidRDefault="003A65BB" w:rsidP="00094CA3">
            <w:pPr>
              <w:rPr>
                <w:rFonts w:asciiTheme="majorBidi" w:hAnsiTheme="majorBidi" w:cstheme="majorBidi"/>
              </w:rPr>
            </w:pPr>
            <w:r w:rsidRPr="000A3708">
              <w:rPr>
                <w:rFonts w:asciiTheme="majorBidi" w:hAnsiTheme="majorBidi" w:cstheme="majorBidi"/>
              </w:rPr>
              <w:t>-80</w:t>
            </w:r>
          </w:p>
        </w:tc>
        <w:tc>
          <w:tcPr>
            <w:tcW w:w="1144" w:type="dxa"/>
          </w:tcPr>
          <w:p w14:paraId="2121D515" w14:textId="19B3BA96" w:rsidR="003A65BB" w:rsidRPr="000A3708" w:rsidRDefault="003A65BB" w:rsidP="00094CA3">
            <w:pPr>
              <w:rPr>
                <w:rFonts w:asciiTheme="majorBidi" w:hAnsiTheme="majorBidi" w:cstheme="majorBidi"/>
              </w:rPr>
            </w:pPr>
            <w:r w:rsidRPr="000A3708">
              <w:rPr>
                <w:rFonts w:asciiTheme="majorBidi" w:hAnsiTheme="majorBidi" w:cstheme="majorBidi"/>
              </w:rPr>
              <w:t>-44</w:t>
            </w:r>
          </w:p>
        </w:tc>
      </w:tr>
      <w:tr w:rsidR="003A65BB" w:rsidRPr="000A3708" w14:paraId="7A817AF9" w14:textId="29F85B26" w:rsidTr="00C6428C">
        <w:trPr>
          <w:jc w:val="center"/>
        </w:trPr>
        <w:tc>
          <w:tcPr>
            <w:tcW w:w="1787" w:type="dxa"/>
          </w:tcPr>
          <w:p w14:paraId="778C7AF6" w14:textId="77777777" w:rsidR="003A65BB" w:rsidRPr="000A3708" w:rsidRDefault="003A65BB" w:rsidP="00094CA3">
            <w:pPr>
              <w:rPr>
                <w:rFonts w:asciiTheme="majorBidi" w:hAnsiTheme="majorBidi" w:cstheme="majorBidi"/>
              </w:rPr>
            </w:pPr>
            <w:r w:rsidRPr="000A3708">
              <w:rPr>
                <w:rFonts w:asciiTheme="majorBidi" w:hAnsiTheme="majorBidi" w:cstheme="majorBidi"/>
              </w:rPr>
              <w:t>Vermont</w:t>
            </w:r>
          </w:p>
        </w:tc>
        <w:tc>
          <w:tcPr>
            <w:tcW w:w="723" w:type="dxa"/>
          </w:tcPr>
          <w:p w14:paraId="635615F1"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50</w:t>
            </w:r>
          </w:p>
        </w:tc>
        <w:tc>
          <w:tcPr>
            <w:tcW w:w="696" w:type="dxa"/>
          </w:tcPr>
          <w:p w14:paraId="7894B203" w14:textId="75CFEAD4" w:rsidR="003A65BB" w:rsidRPr="000A3708" w:rsidRDefault="003A65BB" w:rsidP="00094CA3">
            <w:pPr>
              <w:rPr>
                <w:rFonts w:asciiTheme="majorBidi" w:hAnsiTheme="majorBidi" w:cstheme="majorBidi"/>
              </w:rPr>
            </w:pPr>
            <w:r w:rsidRPr="000A3708">
              <w:rPr>
                <w:rFonts w:asciiTheme="majorBidi" w:hAnsiTheme="majorBidi" w:cstheme="majorBidi"/>
              </w:rPr>
              <w:t>70</w:t>
            </w:r>
          </w:p>
        </w:tc>
        <w:tc>
          <w:tcPr>
            <w:tcW w:w="696" w:type="dxa"/>
          </w:tcPr>
          <w:p w14:paraId="7B7E19C4" w14:textId="29D921EC" w:rsidR="003A65BB" w:rsidRPr="000A3708" w:rsidRDefault="003A65BB" w:rsidP="00094CA3">
            <w:pPr>
              <w:rPr>
                <w:rFonts w:asciiTheme="majorBidi" w:hAnsiTheme="majorBidi" w:cstheme="majorBidi"/>
              </w:rPr>
            </w:pPr>
            <w:r w:rsidRPr="000A3708">
              <w:rPr>
                <w:rFonts w:asciiTheme="majorBidi" w:hAnsiTheme="majorBidi" w:cstheme="majorBidi"/>
              </w:rPr>
              <w:t>30</w:t>
            </w:r>
          </w:p>
        </w:tc>
        <w:tc>
          <w:tcPr>
            <w:tcW w:w="889" w:type="dxa"/>
          </w:tcPr>
          <w:p w14:paraId="2FAF7DFF" w14:textId="40FBBD12" w:rsidR="003A65BB" w:rsidRPr="000A3708" w:rsidRDefault="003A65BB" w:rsidP="00094CA3">
            <w:pPr>
              <w:rPr>
                <w:rFonts w:asciiTheme="majorBidi" w:hAnsiTheme="majorBidi" w:cstheme="majorBidi"/>
              </w:rPr>
            </w:pPr>
            <w:r w:rsidRPr="000A3708">
              <w:rPr>
                <w:rFonts w:asciiTheme="majorBidi" w:hAnsiTheme="majorBidi" w:cstheme="majorBidi"/>
              </w:rPr>
              <w:t>-50</w:t>
            </w:r>
          </w:p>
        </w:tc>
        <w:tc>
          <w:tcPr>
            <w:tcW w:w="1144" w:type="dxa"/>
          </w:tcPr>
          <w:p w14:paraId="37CD9673" w14:textId="1F09CAFC" w:rsidR="003A65BB" w:rsidRPr="000A3708" w:rsidRDefault="003A65BB" w:rsidP="00094CA3">
            <w:pPr>
              <w:rPr>
                <w:rFonts w:asciiTheme="majorBidi" w:hAnsiTheme="majorBidi" w:cstheme="majorBidi"/>
              </w:rPr>
            </w:pPr>
            <w:r w:rsidRPr="000A3708">
              <w:rPr>
                <w:rFonts w:asciiTheme="majorBidi" w:hAnsiTheme="majorBidi" w:cstheme="majorBidi"/>
              </w:rPr>
              <w:t>-71</w:t>
            </w:r>
          </w:p>
        </w:tc>
      </w:tr>
      <w:tr w:rsidR="003A65BB" w:rsidRPr="000A3708" w14:paraId="547096EE" w14:textId="651184DB" w:rsidTr="00C6428C">
        <w:trPr>
          <w:jc w:val="center"/>
        </w:trPr>
        <w:tc>
          <w:tcPr>
            <w:tcW w:w="1787" w:type="dxa"/>
          </w:tcPr>
          <w:p w14:paraId="54578C68" w14:textId="77777777" w:rsidR="003A65BB" w:rsidRPr="000A3708" w:rsidRDefault="003A65BB" w:rsidP="00094CA3">
            <w:pPr>
              <w:rPr>
                <w:rFonts w:asciiTheme="majorBidi" w:hAnsiTheme="majorBidi" w:cstheme="majorBidi"/>
              </w:rPr>
            </w:pPr>
            <w:r w:rsidRPr="000A3708">
              <w:rPr>
                <w:rFonts w:asciiTheme="majorBidi" w:hAnsiTheme="majorBidi" w:cstheme="majorBidi"/>
              </w:rPr>
              <w:t>Virginia</w:t>
            </w:r>
          </w:p>
        </w:tc>
        <w:tc>
          <w:tcPr>
            <w:tcW w:w="723" w:type="dxa"/>
          </w:tcPr>
          <w:p w14:paraId="3DB245A0"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51</w:t>
            </w:r>
          </w:p>
        </w:tc>
        <w:tc>
          <w:tcPr>
            <w:tcW w:w="696" w:type="dxa"/>
          </w:tcPr>
          <w:p w14:paraId="7B25EEC7" w14:textId="353B853B" w:rsidR="003A65BB" w:rsidRPr="000A3708" w:rsidRDefault="003A65BB" w:rsidP="00094CA3">
            <w:pPr>
              <w:rPr>
                <w:rFonts w:asciiTheme="majorBidi" w:hAnsiTheme="majorBidi" w:cstheme="majorBidi"/>
              </w:rPr>
            </w:pPr>
            <w:r w:rsidRPr="000A3708">
              <w:rPr>
                <w:rFonts w:asciiTheme="majorBidi" w:hAnsiTheme="majorBidi" w:cstheme="majorBidi"/>
              </w:rPr>
              <w:t>1520</w:t>
            </w:r>
          </w:p>
        </w:tc>
        <w:tc>
          <w:tcPr>
            <w:tcW w:w="696" w:type="dxa"/>
          </w:tcPr>
          <w:p w14:paraId="79463875" w14:textId="66B7F5FA" w:rsidR="003A65BB" w:rsidRPr="000A3708" w:rsidRDefault="003A65BB" w:rsidP="00094CA3">
            <w:pPr>
              <w:rPr>
                <w:rFonts w:asciiTheme="majorBidi" w:hAnsiTheme="majorBidi" w:cstheme="majorBidi"/>
              </w:rPr>
            </w:pPr>
            <w:r w:rsidRPr="000A3708">
              <w:rPr>
                <w:rFonts w:asciiTheme="majorBidi" w:hAnsiTheme="majorBidi" w:cstheme="majorBidi"/>
              </w:rPr>
              <w:t>570</w:t>
            </w:r>
          </w:p>
        </w:tc>
        <w:tc>
          <w:tcPr>
            <w:tcW w:w="889" w:type="dxa"/>
          </w:tcPr>
          <w:p w14:paraId="15F0DD90" w14:textId="1F6696AF" w:rsidR="003A65BB" w:rsidRPr="000A3708" w:rsidRDefault="003A65BB" w:rsidP="00094CA3">
            <w:pPr>
              <w:rPr>
                <w:rFonts w:asciiTheme="majorBidi" w:hAnsiTheme="majorBidi" w:cstheme="majorBidi"/>
              </w:rPr>
            </w:pPr>
            <w:r w:rsidRPr="000A3708">
              <w:rPr>
                <w:rFonts w:asciiTheme="majorBidi" w:hAnsiTheme="majorBidi" w:cstheme="majorBidi"/>
              </w:rPr>
              <w:t>-950</w:t>
            </w:r>
          </w:p>
        </w:tc>
        <w:tc>
          <w:tcPr>
            <w:tcW w:w="1144" w:type="dxa"/>
          </w:tcPr>
          <w:p w14:paraId="6C229F8C" w14:textId="55BCEBC1" w:rsidR="003A65BB" w:rsidRPr="000A3708" w:rsidRDefault="003A65BB" w:rsidP="00094CA3">
            <w:pPr>
              <w:rPr>
                <w:rFonts w:asciiTheme="majorBidi" w:hAnsiTheme="majorBidi" w:cstheme="majorBidi"/>
              </w:rPr>
            </w:pPr>
            <w:r w:rsidRPr="000A3708">
              <w:rPr>
                <w:rFonts w:asciiTheme="majorBidi" w:hAnsiTheme="majorBidi" w:cstheme="majorBidi"/>
              </w:rPr>
              <w:t>-63</w:t>
            </w:r>
          </w:p>
        </w:tc>
      </w:tr>
      <w:tr w:rsidR="003A65BB" w:rsidRPr="000A3708" w14:paraId="015928D8" w14:textId="074F9D79" w:rsidTr="00C6428C">
        <w:trPr>
          <w:jc w:val="center"/>
        </w:trPr>
        <w:tc>
          <w:tcPr>
            <w:tcW w:w="1787" w:type="dxa"/>
          </w:tcPr>
          <w:p w14:paraId="7E5B1C72" w14:textId="77777777" w:rsidR="003A65BB" w:rsidRPr="000A3708" w:rsidRDefault="003A65BB" w:rsidP="00094CA3">
            <w:pPr>
              <w:rPr>
                <w:rFonts w:asciiTheme="majorBidi" w:hAnsiTheme="majorBidi" w:cstheme="majorBidi"/>
              </w:rPr>
            </w:pPr>
            <w:r w:rsidRPr="000A3708">
              <w:rPr>
                <w:rFonts w:asciiTheme="majorBidi" w:hAnsiTheme="majorBidi" w:cstheme="majorBidi"/>
              </w:rPr>
              <w:t>Washington</w:t>
            </w:r>
          </w:p>
        </w:tc>
        <w:tc>
          <w:tcPr>
            <w:tcW w:w="723" w:type="dxa"/>
          </w:tcPr>
          <w:p w14:paraId="085F4883"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53</w:t>
            </w:r>
          </w:p>
        </w:tc>
        <w:tc>
          <w:tcPr>
            <w:tcW w:w="696" w:type="dxa"/>
          </w:tcPr>
          <w:p w14:paraId="4A6D903F" w14:textId="52BFDFD0" w:rsidR="003A65BB" w:rsidRPr="000A3708" w:rsidRDefault="003A65BB" w:rsidP="00094CA3">
            <w:pPr>
              <w:rPr>
                <w:rFonts w:asciiTheme="majorBidi" w:hAnsiTheme="majorBidi" w:cstheme="majorBidi"/>
              </w:rPr>
            </w:pPr>
            <w:r w:rsidRPr="000A3708">
              <w:rPr>
                <w:rFonts w:asciiTheme="majorBidi" w:hAnsiTheme="majorBidi" w:cstheme="majorBidi"/>
              </w:rPr>
              <w:t>1080</w:t>
            </w:r>
          </w:p>
        </w:tc>
        <w:tc>
          <w:tcPr>
            <w:tcW w:w="696" w:type="dxa"/>
          </w:tcPr>
          <w:p w14:paraId="6843A5BD" w14:textId="78BB3559" w:rsidR="003A65BB" w:rsidRPr="000A3708" w:rsidRDefault="003A65BB" w:rsidP="00094CA3">
            <w:pPr>
              <w:rPr>
                <w:rFonts w:asciiTheme="majorBidi" w:hAnsiTheme="majorBidi" w:cstheme="majorBidi"/>
              </w:rPr>
            </w:pPr>
            <w:r w:rsidRPr="000A3708">
              <w:rPr>
                <w:rFonts w:asciiTheme="majorBidi" w:hAnsiTheme="majorBidi" w:cstheme="majorBidi"/>
              </w:rPr>
              <w:t>450</w:t>
            </w:r>
          </w:p>
        </w:tc>
        <w:tc>
          <w:tcPr>
            <w:tcW w:w="889" w:type="dxa"/>
          </w:tcPr>
          <w:p w14:paraId="063A303C" w14:textId="6FECC481" w:rsidR="003A65BB" w:rsidRPr="000A3708" w:rsidRDefault="003A65BB" w:rsidP="00094CA3">
            <w:pPr>
              <w:rPr>
                <w:rFonts w:asciiTheme="majorBidi" w:hAnsiTheme="majorBidi" w:cstheme="majorBidi"/>
              </w:rPr>
            </w:pPr>
            <w:r w:rsidRPr="000A3708">
              <w:rPr>
                <w:rFonts w:asciiTheme="majorBidi" w:hAnsiTheme="majorBidi" w:cstheme="majorBidi"/>
              </w:rPr>
              <w:t>-630</w:t>
            </w:r>
          </w:p>
        </w:tc>
        <w:tc>
          <w:tcPr>
            <w:tcW w:w="1144" w:type="dxa"/>
          </w:tcPr>
          <w:p w14:paraId="1458D5BE" w14:textId="4BAD2C85" w:rsidR="003A65BB" w:rsidRPr="000A3708" w:rsidRDefault="003A65BB" w:rsidP="00094CA3">
            <w:pPr>
              <w:rPr>
                <w:rFonts w:asciiTheme="majorBidi" w:hAnsiTheme="majorBidi" w:cstheme="majorBidi"/>
              </w:rPr>
            </w:pPr>
            <w:r w:rsidRPr="000A3708">
              <w:rPr>
                <w:rFonts w:asciiTheme="majorBidi" w:hAnsiTheme="majorBidi" w:cstheme="majorBidi"/>
              </w:rPr>
              <w:t>-58</w:t>
            </w:r>
          </w:p>
        </w:tc>
      </w:tr>
      <w:tr w:rsidR="003A65BB" w:rsidRPr="000A3708" w14:paraId="51B9F235" w14:textId="2F0CA900" w:rsidTr="00C6428C">
        <w:trPr>
          <w:jc w:val="center"/>
        </w:trPr>
        <w:tc>
          <w:tcPr>
            <w:tcW w:w="1787" w:type="dxa"/>
          </w:tcPr>
          <w:p w14:paraId="54809F0A" w14:textId="77777777" w:rsidR="003A65BB" w:rsidRPr="000A3708" w:rsidRDefault="003A65BB" w:rsidP="00094CA3">
            <w:pPr>
              <w:rPr>
                <w:rFonts w:asciiTheme="majorBidi" w:hAnsiTheme="majorBidi" w:cstheme="majorBidi"/>
              </w:rPr>
            </w:pPr>
            <w:r w:rsidRPr="000A3708">
              <w:rPr>
                <w:rFonts w:asciiTheme="majorBidi" w:hAnsiTheme="majorBidi" w:cstheme="majorBidi"/>
              </w:rPr>
              <w:t>West Virginia</w:t>
            </w:r>
          </w:p>
        </w:tc>
        <w:tc>
          <w:tcPr>
            <w:tcW w:w="723" w:type="dxa"/>
          </w:tcPr>
          <w:p w14:paraId="656221CA"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54</w:t>
            </w:r>
          </w:p>
        </w:tc>
        <w:tc>
          <w:tcPr>
            <w:tcW w:w="696" w:type="dxa"/>
          </w:tcPr>
          <w:p w14:paraId="00B741EA" w14:textId="029A3AAF" w:rsidR="003A65BB" w:rsidRPr="000A3708" w:rsidRDefault="003A65BB" w:rsidP="00094CA3">
            <w:pPr>
              <w:rPr>
                <w:rFonts w:asciiTheme="majorBidi" w:hAnsiTheme="majorBidi" w:cstheme="majorBidi"/>
              </w:rPr>
            </w:pPr>
            <w:r w:rsidRPr="000A3708">
              <w:rPr>
                <w:rFonts w:asciiTheme="majorBidi" w:hAnsiTheme="majorBidi" w:cstheme="majorBidi"/>
              </w:rPr>
              <w:t>710</w:t>
            </w:r>
          </w:p>
        </w:tc>
        <w:tc>
          <w:tcPr>
            <w:tcW w:w="696" w:type="dxa"/>
          </w:tcPr>
          <w:p w14:paraId="11686755" w14:textId="686356CA" w:rsidR="003A65BB" w:rsidRPr="000A3708" w:rsidRDefault="003A65BB" w:rsidP="00094CA3">
            <w:pPr>
              <w:rPr>
                <w:rFonts w:asciiTheme="majorBidi" w:hAnsiTheme="majorBidi" w:cstheme="majorBidi"/>
              </w:rPr>
            </w:pPr>
            <w:r w:rsidRPr="000A3708">
              <w:rPr>
                <w:rFonts w:asciiTheme="majorBidi" w:hAnsiTheme="majorBidi" w:cstheme="majorBidi"/>
              </w:rPr>
              <w:t>210</w:t>
            </w:r>
          </w:p>
        </w:tc>
        <w:tc>
          <w:tcPr>
            <w:tcW w:w="889" w:type="dxa"/>
          </w:tcPr>
          <w:p w14:paraId="6D50D9A1" w14:textId="2AFDAED2" w:rsidR="003A65BB" w:rsidRPr="000A3708" w:rsidRDefault="003A65BB" w:rsidP="00094CA3">
            <w:pPr>
              <w:rPr>
                <w:rFonts w:asciiTheme="majorBidi" w:hAnsiTheme="majorBidi" w:cstheme="majorBidi"/>
              </w:rPr>
            </w:pPr>
            <w:r w:rsidRPr="000A3708">
              <w:rPr>
                <w:rFonts w:asciiTheme="majorBidi" w:hAnsiTheme="majorBidi" w:cstheme="majorBidi"/>
              </w:rPr>
              <w:t>-500</w:t>
            </w:r>
          </w:p>
        </w:tc>
        <w:tc>
          <w:tcPr>
            <w:tcW w:w="1144" w:type="dxa"/>
          </w:tcPr>
          <w:p w14:paraId="13BC29B6" w14:textId="4D91C940" w:rsidR="003A65BB" w:rsidRPr="000A3708" w:rsidRDefault="003A65BB" w:rsidP="00094CA3">
            <w:pPr>
              <w:rPr>
                <w:rFonts w:asciiTheme="majorBidi" w:hAnsiTheme="majorBidi" w:cstheme="majorBidi"/>
              </w:rPr>
            </w:pPr>
            <w:r w:rsidRPr="000A3708">
              <w:rPr>
                <w:rFonts w:asciiTheme="majorBidi" w:hAnsiTheme="majorBidi" w:cstheme="majorBidi"/>
              </w:rPr>
              <w:t>-70</w:t>
            </w:r>
          </w:p>
        </w:tc>
      </w:tr>
      <w:tr w:rsidR="003A65BB" w:rsidRPr="000A3708" w14:paraId="00E553B6" w14:textId="3498F440" w:rsidTr="00C6428C">
        <w:trPr>
          <w:jc w:val="center"/>
        </w:trPr>
        <w:tc>
          <w:tcPr>
            <w:tcW w:w="1787" w:type="dxa"/>
          </w:tcPr>
          <w:p w14:paraId="658DAF19" w14:textId="77777777" w:rsidR="003A65BB" w:rsidRPr="000A3708" w:rsidRDefault="003A65BB" w:rsidP="00094CA3">
            <w:pPr>
              <w:rPr>
                <w:rFonts w:asciiTheme="majorBidi" w:hAnsiTheme="majorBidi" w:cstheme="majorBidi"/>
              </w:rPr>
            </w:pPr>
            <w:r w:rsidRPr="000A3708">
              <w:rPr>
                <w:rFonts w:asciiTheme="majorBidi" w:hAnsiTheme="majorBidi" w:cstheme="majorBidi"/>
              </w:rPr>
              <w:t>Wisconsin</w:t>
            </w:r>
          </w:p>
        </w:tc>
        <w:tc>
          <w:tcPr>
            <w:tcW w:w="723" w:type="dxa"/>
          </w:tcPr>
          <w:p w14:paraId="078335BE"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55</w:t>
            </w:r>
          </w:p>
        </w:tc>
        <w:tc>
          <w:tcPr>
            <w:tcW w:w="696" w:type="dxa"/>
          </w:tcPr>
          <w:p w14:paraId="4FB15D77" w14:textId="6AFA4209" w:rsidR="003A65BB" w:rsidRPr="000A3708" w:rsidRDefault="003A65BB" w:rsidP="00094CA3">
            <w:pPr>
              <w:rPr>
                <w:rFonts w:asciiTheme="majorBidi" w:hAnsiTheme="majorBidi" w:cstheme="majorBidi"/>
              </w:rPr>
            </w:pPr>
            <w:r w:rsidRPr="000A3708">
              <w:rPr>
                <w:rFonts w:asciiTheme="majorBidi" w:hAnsiTheme="majorBidi" w:cstheme="majorBidi"/>
              </w:rPr>
              <w:t>1260</w:t>
            </w:r>
          </w:p>
        </w:tc>
        <w:tc>
          <w:tcPr>
            <w:tcW w:w="696" w:type="dxa"/>
          </w:tcPr>
          <w:p w14:paraId="625B74D9" w14:textId="57DBB99C" w:rsidR="003A65BB" w:rsidRPr="000A3708" w:rsidRDefault="003A65BB" w:rsidP="00094CA3">
            <w:pPr>
              <w:rPr>
                <w:rFonts w:asciiTheme="majorBidi" w:hAnsiTheme="majorBidi" w:cstheme="majorBidi"/>
              </w:rPr>
            </w:pPr>
            <w:r w:rsidRPr="000A3708">
              <w:rPr>
                <w:rFonts w:asciiTheme="majorBidi" w:hAnsiTheme="majorBidi" w:cstheme="majorBidi"/>
              </w:rPr>
              <w:t>480</w:t>
            </w:r>
          </w:p>
        </w:tc>
        <w:tc>
          <w:tcPr>
            <w:tcW w:w="889" w:type="dxa"/>
          </w:tcPr>
          <w:p w14:paraId="699E81C5" w14:textId="6B48C82A" w:rsidR="003A65BB" w:rsidRPr="000A3708" w:rsidRDefault="003A65BB" w:rsidP="00094CA3">
            <w:pPr>
              <w:rPr>
                <w:rFonts w:asciiTheme="majorBidi" w:hAnsiTheme="majorBidi" w:cstheme="majorBidi"/>
              </w:rPr>
            </w:pPr>
            <w:r w:rsidRPr="000A3708">
              <w:rPr>
                <w:rFonts w:asciiTheme="majorBidi" w:hAnsiTheme="majorBidi" w:cstheme="majorBidi"/>
              </w:rPr>
              <w:t>-780</w:t>
            </w:r>
          </w:p>
        </w:tc>
        <w:tc>
          <w:tcPr>
            <w:tcW w:w="1144" w:type="dxa"/>
          </w:tcPr>
          <w:p w14:paraId="6ADEF983" w14:textId="6CE27B68" w:rsidR="003A65BB" w:rsidRPr="000A3708" w:rsidRDefault="003A65BB" w:rsidP="00094CA3">
            <w:pPr>
              <w:rPr>
                <w:rFonts w:asciiTheme="majorBidi" w:hAnsiTheme="majorBidi" w:cstheme="majorBidi"/>
              </w:rPr>
            </w:pPr>
            <w:r w:rsidRPr="000A3708">
              <w:rPr>
                <w:rFonts w:asciiTheme="majorBidi" w:hAnsiTheme="majorBidi" w:cstheme="majorBidi"/>
              </w:rPr>
              <w:t>-62</w:t>
            </w:r>
          </w:p>
        </w:tc>
      </w:tr>
      <w:tr w:rsidR="003A65BB" w:rsidRPr="000A3708" w14:paraId="47701DAA" w14:textId="0717149F" w:rsidTr="00C6428C">
        <w:trPr>
          <w:jc w:val="center"/>
        </w:trPr>
        <w:tc>
          <w:tcPr>
            <w:tcW w:w="1787" w:type="dxa"/>
          </w:tcPr>
          <w:p w14:paraId="78C92B3B" w14:textId="77777777" w:rsidR="003A65BB" w:rsidRPr="000A3708" w:rsidRDefault="003A65BB" w:rsidP="00094CA3">
            <w:pPr>
              <w:rPr>
                <w:rFonts w:asciiTheme="majorBidi" w:hAnsiTheme="majorBidi" w:cstheme="majorBidi"/>
              </w:rPr>
            </w:pPr>
            <w:r w:rsidRPr="000A3708">
              <w:rPr>
                <w:rFonts w:asciiTheme="majorBidi" w:hAnsiTheme="majorBidi" w:cstheme="majorBidi"/>
              </w:rPr>
              <w:t>Wyoming</w:t>
            </w:r>
          </w:p>
        </w:tc>
        <w:tc>
          <w:tcPr>
            <w:tcW w:w="723" w:type="dxa"/>
          </w:tcPr>
          <w:p w14:paraId="588C6687" w14:textId="77777777" w:rsidR="003A65BB" w:rsidRPr="000A3708" w:rsidRDefault="003A65BB" w:rsidP="00094CA3">
            <w:pPr>
              <w:jc w:val="center"/>
              <w:rPr>
                <w:rFonts w:asciiTheme="majorBidi" w:hAnsiTheme="majorBidi" w:cstheme="majorBidi"/>
              </w:rPr>
            </w:pPr>
            <w:r w:rsidRPr="000A3708">
              <w:rPr>
                <w:rFonts w:asciiTheme="majorBidi" w:hAnsiTheme="majorBidi" w:cstheme="majorBidi"/>
              </w:rPr>
              <w:t>56</w:t>
            </w:r>
          </w:p>
        </w:tc>
        <w:tc>
          <w:tcPr>
            <w:tcW w:w="696" w:type="dxa"/>
          </w:tcPr>
          <w:p w14:paraId="1D46243C" w14:textId="0E252D55" w:rsidR="003A65BB" w:rsidRPr="000A3708" w:rsidRDefault="003A65BB" w:rsidP="00094CA3">
            <w:pPr>
              <w:rPr>
                <w:rFonts w:asciiTheme="majorBidi" w:hAnsiTheme="majorBidi" w:cstheme="majorBidi"/>
              </w:rPr>
            </w:pPr>
            <w:r w:rsidRPr="000A3708">
              <w:rPr>
                <w:rFonts w:asciiTheme="majorBidi" w:hAnsiTheme="majorBidi" w:cstheme="majorBidi"/>
              </w:rPr>
              <w:t>10</w:t>
            </w:r>
          </w:p>
        </w:tc>
        <w:tc>
          <w:tcPr>
            <w:tcW w:w="696" w:type="dxa"/>
          </w:tcPr>
          <w:p w14:paraId="26E8C773" w14:textId="1338182B"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889" w:type="dxa"/>
          </w:tcPr>
          <w:p w14:paraId="4B383C5A" w14:textId="7E9121B7" w:rsidR="003A65BB" w:rsidRPr="000A3708" w:rsidRDefault="003A65BB" w:rsidP="00094CA3">
            <w:pPr>
              <w:rPr>
                <w:rFonts w:asciiTheme="majorBidi" w:hAnsiTheme="majorBidi" w:cstheme="majorBidi"/>
              </w:rPr>
            </w:pPr>
            <w:r w:rsidRPr="000A3708">
              <w:rPr>
                <w:rFonts w:asciiTheme="majorBidi" w:hAnsiTheme="majorBidi" w:cstheme="majorBidi"/>
              </w:rPr>
              <w:t>0</w:t>
            </w:r>
          </w:p>
        </w:tc>
        <w:tc>
          <w:tcPr>
            <w:tcW w:w="1144" w:type="dxa"/>
          </w:tcPr>
          <w:p w14:paraId="1B7EDF52" w14:textId="47A538D8" w:rsidR="003A65BB" w:rsidRPr="000A3708" w:rsidRDefault="003A65BB" w:rsidP="00094CA3">
            <w:pPr>
              <w:rPr>
                <w:rFonts w:asciiTheme="majorBidi" w:hAnsiTheme="majorBidi" w:cstheme="majorBidi"/>
              </w:rPr>
            </w:pPr>
            <w:r w:rsidRPr="000A3708">
              <w:rPr>
                <w:rFonts w:asciiTheme="majorBidi" w:hAnsiTheme="majorBidi" w:cstheme="majorBidi"/>
              </w:rPr>
              <w:t>0</w:t>
            </w:r>
          </w:p>
        </w:tc>
      </w:tr>
    </w:tbl>
    <w:p w14:paraId="7AD43599" w14:textId="77777777" w:rsidR="00725502" w:rsidRDefault="00725502" w:rsidP="00055227">
      <w:pPr>
        <w:spacing w:line="480" w:lineRule="auto"/>
        <w:jc w:val="center"/>
        <w:rPr>
          <w:rFonts w:asciiTheme="majorBidi" w:hAnsiTheme="majorBidi" w:cstheme="majorBidi"/>
          <w:b/>
          <w:bCs/>
        </w:rPr>
      </w:pPr>
    </w:p>
    <w:p w14:paraId="5B1B0469" w14:textId="052A5A74" w:rsidR="009F0F21" w:rsidRPr="000A3708" w:rsidRDefault="009F0F21" w:rsidP="00055227">
      <w:pPr>
        <w:spacing w:line="480" w:lineRule="auto"/>
        <w:jc w:val="center"/>
        <w:rPr>
          <w:rFonts w:asciiTheme="majorBidi" w:hAnsiTheme="majorBidi" w:cstheme="majorBidi"/>
        </w:rPr>
      </w:pPr>
      <w:r w:rsidRPr="000A3708">
        <w:rPr>
          <w:rFonts w:asciiTheme="majorBidi" w:hAnsiTheme="majorBidi" w:cstheme="majorBidi"/>
          <w:b/>
          <w:bCs/>
        </w:rPr>
        <w:t>Tab</w:t>
      </w:r>
      <w:r w:rsidR="00094CA3" w:rsidRPr="000A3708">
        <w:rPr>
          <w:rFonts w:asciiTheme="majorBidi" w:hAnsiTheme="majorBidi" w:cstheme="majorBidi"/>
          <w:b/>
          <w:bCs/>
        </w:rPr>
        <w:t xml:space="preserve">le 7 </w:t>
      </w:r>
      <w:r w:rsidR="00094CA3" w:rsidRPr="000A3708">
        <w:rPr>
          <w:rFonts w:asciiTheme="majorBidi" w:hAnsiTheme="majorBidi" w:cstheme="majorBidi"/>
        </w:rPr>
        <w:t>Deaths related to O</w:t>
      </w:r>
      <w:r w:rsidR="00094CA3" w:rsidRPr="000A3708">
        <w:rPr>
          <w:rFonts w:asciiTheme="majorBidi" w:hAnsiTheme="majorBidi" w:cstheme="majorBidi"/>
          <w:vertAlign w:val="subscript"/>
        </w:rPr>
        <w:t>3</w:t>
      </w:r>
      <w:r w:rsidR="00094CA3" w:rsidRPr="000A3708">
        <w:rPr>
          <w:rFonts w:asciiTheme="majorBidi" w:hAnsiTheme="majorBidi" w:cstheme="majorBidi"/>
        </w:rPr>
        <w:t xml:space="preserve"> in all states from NACR</w:t>
      </w:r>
    </w:p>
    <w:tbl>
      <w:tblPr>
        <w:tblStyle w:val="TableGrid"/>
        <w:tblW w:w="0" w:type="auto"/>
        <w:jc w:val="center"/>
        <w:tblLook w:val="04A0" w:firstRow="1" w:lastRow="0" w:firstColumn="1" w:lastColumn="0" w:noHBand="0" w:noVBand="1"/>
      </w:tblPr>
      <w:tblGrid>
        <w:gridCol w:w="1787"/>
        <w:gridCol w:w="737"/>
        <w:gridCol w:w="696"/>
        <w:gridCol w:w="696"/>
        <w:gridCol w:w="1003"/>
        <w:gridCol w:w="1131"/>
      </w:tblGrid>
      <w:tr w:rsidR="003A65BB" w:rsidRPr="000A3708" w14:paraId="19E8BC34" w14:textId="5EE51454" w:rsidTr="00C6428C">
        <w:trPr>
          <w:jc w:val="center"/>
        </w:trPr>
        <w:tc>
          <w:tcPr>
            <w:tcW w:w="1787" w:type="dxa"/>
          </w:tcPr>
          <w:p w14:paraId="5258E94F" w14:textId="5EE5B38D" w:rsidR="003A65BB" w:rsidRPr="000A3708" w:rsidRDefault="003A65BB" w:rsidP="009A413E">
            <w:pPr>
              <w:rPr>
                <w:rFonts w:asciiTheme="majorBidi" w:hAnsiTheme="majorBidi" w:cstheme="majorBidi"/>
                <w:b/>
                <w:bCs/>
              </w:rPr>
            </w:pPr>
            <w:r w:rsidRPr="000A3708">
              <w:rPr>
                <w:rFonts w:asciiTheme="majorBidi" w:hAnsiTheme="majorBidi" w:cstheme="majorBidi"/>
                <w:b/>
                <w:bCs/>
              </w:rPr>
              <w:t>State</w:t>
            </w:r>
          </w:p>
        </w:tc>
        <w:tc>
          <w:tcPr>
            <w:tcW w:w="723" w:type="dxa"/>
          </w:tcPr>
          <w:p w14:paraId="03D33D24" w14:textId="621ED137" w:rsidR="003A65BB" w:rsidRPr="000A3708" w:rsidRDefault="003A65BB" w:rsidP="00094CA3">
            <w:pPr>
              <w:jc w:val="center"/>
              <w:rPr>
                <w:rFonts w:asciiTheme="majorBidi" w:hAnsiTheme="majorBidi" w:cstheme="majorBidi"/>
                <w:b/>
                <w:bCs/>
              </w:rPr>
            </w:pPr>
            <w:r w:rsidRPr="000A3708">
              <w:rPr>
                <w:rFonts w:asciiTheme="majorBidi" w:hAnsiTheme="majorBidi" w:cstheme="majorBidi"/>
                <w:b/>
                <w:bCs/>
              </w:rPr>
              <w:t xml:space="preserve">FIPS </w:t>
            </w:r>
          </w:p>
        </w:tc>
        <w:tc>
          <w:tcPr>
            <w:tcW w:w="656" w:type="dxa"/>
          </w:tcPr>
          <w:p w14:paraId="37FB632D" w14:textId="680B7B47" w:rsidR="003A65BB" w:rsidRPr="000A3708" w:rsidRDefault="003A65BB" w:rsidP="009A413E">
            <w:pPr>
              <w:rPr>
                <w:rFonts w:asciiTheme="majorBidi" w:hAnsiTheme="majorBidi" w:cstheme="majorBidi"/>
                <w:b/>
                <w:bCs/>
              </w:rPr>
            </w:pPr>
            <w:r w:rsidRPr="000A3708">
              <w:rPr>
                <w:rFonts w:asciiTheme="majorBidi" w:hAnsiTheme="majorBidi" w:cstheme="majorBidi"/>
                <w:b/>
                <w:bCs/>
              </w:rPr>
              <w:t>2009</w:t>
            </w:r>
          </w:p>
        </w:tc>
        <w:tc>
          <w:tcPr>
            <w:tcW w:w="656" w:type="dxa"/>
          </w:tcPr>
          <w:p w14:paraId="42188944" w14:textId="1B854117" w:rsidR="003A65BB" w:rsidRPr="000A3708" w:rsidRDefault="003A65BB" w:rsidP="009A413E">
            <w:pPr>
              <w:rPr>
                <w:rFonts w:asciiTheme="majorBidi" w:hAnsiTheme="majorBidi" w:cstheme="majorBidi"/>
                <w:b/>
                <w:bCs/>
              </w:rPr>
            </w:pPr>
            <w:r w:rsidRPr="000A3708">
              <w:rPr>
                <w:rFonts w:asciiTheme="majorBidi" w:hAnsiTheme="majorBidi" w:cstheme="majorBidi"/>
                <w:b/>
                <w:bCs/>
              </w:rPr>
              <w:t>2015</w:t>
            </w:r>
          </w:p>
        </w:tc>
        <w:tc>
          <w:tcPr>
            <w:tcW w:w="889" w:type="dxa"/>
          </w:tcPr>
          <w:p w14:paraId="4256E054" w14:textId="1EE1FE4E" w:rsidR="003A65BB" w:rsidRPr="000A3708" w:rsidRDefault="003A65BB" w:rsidP="009A413E">
            <w:pPr>
              <w:rPr>
                <w:rFonts w:asciiTheme="majorBidi" w:hAnsiTheme="majorBidi" w:cstheme="majorBidi"/>
                <w:b/>
                <w:bCs/>
              </w:rPr>
            </w:pPr>
            <w:r w:rsidRPr="000A3708">
              <w:rPr>
                <w:rFonts w:asciiTheme="majorBidi" w:hAnsiTheme="majorBidi" w:cstheme="majorBidi"/>
                <w:b/>
                <w:bCs/>
              </w:rPr>
              <w:t>Change</w:t>
            </w:r>
          </w:p>
        </w:tc>
        <w:tc>
          <w:tcPr>
            <w:tcW w:w="1131" w:type="dxa"/>
          </w:tcPr>
          <w:p w14:paraId="1549CC42" w14:textId="534949D5" w:rsidR="003A65BB" w:rsidRPr="000A3708" w:rsidRDefault="003A65BB" w:rsidP="009A413E">
            <w:pPr>
              <w:rPr>
                <w:rFonts w:asciiTheme="majorBidi" w:hAnsiTheme="majorBidi" w:cstheme="majorBidi"/>
                <w:b/>
                <w:bCs/>
              </w:rPr>
            </w:pPr>
            <w:r w:rsidRPr="000A3708">
              <w:rPr>
                <w:rFonts w:asciiTheme="majorBidi" w:hAnsiTheme="majorBidi" w:cstheme="majorBidi"/>
                <w:b/>
                <w:bCs/>
              </w:rPr>
              <w:t>% Change</w:t>
            </w:r>
          </w:p>
        </w:tc>
      </w:tr>
      <w:tr w:rsidR="00E422F9" w:rsidRPr="000A3708" w14:paraId="1A3B1A80" w14:textId="4B2DCF7A" w:rsidTr="00C6428C">
        <w:trPr>
          <w:trHeight w:val="260"/>
          <w:jc w:val="center"/>
        </w:trPr>
        <w:tc>
          <w:tcPr>
            <w:tcW w:w="1787" w:type="dxa"/>
          </w:tcPr>
          <w:p w14:paraId="00052E40" w14:textId="4ED31D63" w:rsidR="00E422F9" w:rsidRPr="000A3708" w:rsidRDefault="00E422F9" w:rsidP="009A413E">
            <w:pPr>
              <w:rPr>
                <w:rFonts w:asciiTheme="majorBidi" w:hAnsiTheme="majorBidi" w:cstheme="majorBidi"/>
              </w:rPr>
            </w:pPr>
            <w:r w:rsidRPr="000A3708">
              <w:rPr>
                <w:rFonts w:asciiTheme="majorBidi" w:hAnsiTheme="majorBidi" w:cstheme="majorBidi"/>
              </w:rPr>
              <w:t>Alabama</w:t>
            </w:r>
          </w:p>
        </w:tc>
        <w:tc>
          <w:tcPr>
            <w:tcW w:w="723" w:type="dxa"/>
          </w:tcPr>
          <w:p w14:paraId="180637D0" w14:textId="5E4C880C" w:rsidR="00E422F9" w:rsidRPr="000A3708" w:rsidRDefault="00E422F9" w:rsidP="009A413E">
            <w:pPr>
              <w:jc w:val="center"/>
              <w:rPr>
                <w:rFonts w:asciiTheme="majorBidi" w:hAnsiTheme="majorBidi" w:cstheme="majorBidi"/>
              </w:rPr>
            </w:pPr>
            <w:r w:rsidRPr="000A3708">
              <w:rPr>
                <w:rFonts w:asciiTheme="majorBidi" w:hAnsiTheme="majorBidi" w:cstheme="majorBidi"/>
              </w:rPr>
              <w:t>01</w:t>
            </w:r>
          </w:p>
        </w:tc>
        <w:tc>
          <w:tcPr>
            <w:tcW w:w="656" w:type="dxa"/>
          </w:tcPr>
          <w:p w14:paraId="61CBF02A" w14:textId="59DD40A7"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67C96DD3" w14:textId="6201418D"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889" w:type="dxa"/>
          </w:tcPr>
          <w:p w14:paraId="358714F0" w14:textId="5072BA6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77D4A72" w14:textId="23E702C1"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0F87066E" w14:textId="5C9DCA0F" w:rsidTr="00C6428C">
        <w:trPr>
          <w:jc w:val="center"/>
        </w:trPr>
        <w:tc>
          <w:tcPr>
            <w:tcW w:w="1787" w:type="dxa"/>
          </w:tcPr>
          <w:p w14:paraId="05064F29" w14:textId="083501E4" w:rsidR="00E422F9" w:rsidRPr="000A3708" w:rsidRDefault="00E422F9" w:rsidP="009A413E">
            <w:pPr>
              <w:rPr>
                <w:rFonts w:asciiTheme="majorBidi" w:hAnsiTheme="majorBidi" w:cstheme="majorBidi"/>
              </w:rPr>
            </w:pPr>
            <w:r w:rsidRPr="000A3708">
              <w:rPr>
                <w:rFonts w:asciiTheme="majorBidi" w:hAnsiTheme="majorBidi" w:cstheme="majorBidi"/>
              </w:rPr>
              <w:t>Arizona</w:t>
            </w:r>
          </w:p>
        </w:tc>
        <w:tc>
          <w:tcPr>
            <w:tcW w:w="723" w:type="dxa"/>
          </w:tcPr>
          <w:p w14:paraId="6EDE8EBC" w14:textId="42951BA5" w:rsidR="00E422F9" w:rsidRPr="000A3708" w:rsidRDefault="00E422F9" w:rsidP="009A413E">
            <w:pPr>
              <w:jc w:val="center"/>
              <w:rPr>
                <w:rFonts w:asciiTheme="majorBidi" w:hAnsiTheme="majorBidi" w:cstheme="majorBidi"/>
              </w:rPr>
            </w:pPr>
            <w:r w:rsidRPr="000A3708">
              <w:rPr>
                <w:rFonts w:asciiTheme="majorBidi" w:hAnsiTheme="majorBidi" w:cstheme="majorBidi"/>
              </w:rPr>
              <w:t>04</w:t>
            </w:r>
          </w:p>
        </w:tc>
        <w:tc>
          <w:tcPr>
            <w:tcW w:w="656" w:type="dxa"/>
          </w:tcPr>
          <w:p w14:paraId="5E179AE1" w14:textId="2981AD35"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A9D926A" w14:textId="4BEE2C64"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889" w:type="dxa"/>
          </w:tcPr>
          <w:p w14:paraId="1A06BCD5" w14:textId="25158C2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5D88B4" w14:textId="70617EE7" w:rsidR="00E422F9" w:rsidRPr="000A3708" w:rsidRDefault="00E422F9" w:rsidP="009A413E">
            <w:pPr>
              <w:rPr>
                <w:rFonts w:asciiTheme="majorBidi" w:hAnsiTheme="majorBidi" w:cstheme="majorBidi"/>
              </w:rPr>
            </w:pPr>
            <w:r w:rsidRPr="000A3708">
              <w:rPr>
                <w:rFonts w:asciiTheme="majorBidi" w:hAnsiTheme="majorBidi" w:cstheme="majorBidi"/>
              </w:rPr>
              <w:t>3</w:t>
            </w:r>
          </w:p>
        </w:tc>
      </w:tr>
      <w:tr w:rsidR="00E422F9" w:rsidRPr="000A3708" w14:paraId="20966353" w14:textId="1B522068" w:rsidTr="00C6428C">
        <w:trPr>
          <w:jc w:val="center"/>
        </w:trPr>
        <w:tc>
          <w:tcPr>
            <w:tcW w:w="1787" w:type="dxa"/>
          </w:tcPr>
          <w:p w14:paraId="4A0E75A3" w14:textId="6CD927CF" w:rsidR="00E422F9" w:rsidRPr="000A3708" w:rsidRDefault="00E422F9" w:rsidP="009A413E">
            <w:pPr>
              <w:rPr>
                <w:rFonts w:asciiTheme="majorBidi" w:hAnsiTheme="majorBidi" w:cstheme="majorBidi"/>
              </w:rPr>
            </w:pPr>
            <w:r w:rsidRPr="000A3708">
              <w:rPr>
                <w:rFonts w:asciiTheme="majorBidi" w:hAnsiTheme="majorBidi" w:cstheme="majorBidi"/>
              </w:rPr>
              <w:t>Arkansas</w:t>
            </w:r>
          </w:p>
        </w:tc>
        <w:tc>
          <w:tcPr>
            <w:tcW w:w="723" w:type="dxa"/>
          </w:tcPr>
          <w:p w14:paraId="634D38F4" w14:textId="6D525C8F" w:rsidR="00E422F9" w:rsidRPr="000A3708" w:rsidRDefault="00E422F9" w:rsidP="009A413E">
            <w:pPr>
              <w:jc w:val="center"/>
              <w:rPr>
                <w:rFonts w:asciiTheme="majorBidi" w:hAnsiTheme="majorBidi" w:cstheme="majorBidi"/>
              </w:rPr>
            </w:pPr>
            <w:r w:rsidRPr="000A3708">
              <w:rPr>
                <w:rFonts w:asciiTheme="majorBidi" w:hAnsiTheme="majorBidi" w:cstheme="majorBidi"/>
              </w:rPr>
              <w:t>05</w:t>
            </w:r>
          </w:p>
        </w:tc>
        <w:tc>
          <w:tcPr>
            <w:tcW w:w="656" w:type="dxa"/>
          </w:tcPr>
          <w:p w14:paraId="27C3D997" w14:textId="6B16C33F"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1F7F347F" w14:textId="0B29C775"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6E0DC047" w14:textId="46AED5F0"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38B20668" w14:textId="674E471F"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320120A9" w14:textId="20AC8858" w:rsidTr="00C6428C">
        <w:trPr>
          <w:jc w:val="center"/>
        </w:trPr>
        <w:tc>
          <w:tcPr>
            <w:tcW w:w="1787" w:type="dxa"/>
          </w:tcPr>
          <w:p w14:paraId="446D209F" w14:textId="61D93113" w:rsidR="00E422F9" w:rsidRPr="000A3708" w:rsidRDefault="00E422F9" w:rsidP="009A413E">
            <w:pPr>
              <w:rPr>
                <w:rFonts w:asciiTheme="majorBidi" w:hAnsiTheme="majorBidi" w:cstheme="majorBidi"/>
              </w:rPr>
            </w:pPr>
            <w:r w:rsidRPr="000A3708">
              <w:rPr>
                <w:rFonts w:asciiTheme="majorBidi" w:hAnsiTheme="majorBidi" w:cstheme="majorBidi"/>
              </w:rPr>
              <w:t>California</w:t>
            </w:r>
          </w:p>
        </w:tc>
        <w:tc>
          <w:tcPr>
            <w:tcW w:w="723" w:type="dxa"/>
          </w:tcPr>
          <w:p w14:paraId="145773E4" w14:textId="0BB5CF11" w:rsidR="00E422F9" w:rsidRPr="000A3708" w:rsidRDefault="00E422F9" w:rsidP="009A413E">
            <w:pPr>
              <w:jc w:val="center"/>
              <w:rPr>
                <w:rFonts w:asciiTheme="majorBidi" w:hAnsiTheme="majorBidi" w:cstheme="majorBidi"/>
              </w:rPr>
            </w:pPr>
            <w:r w:rsidRPr="000A3708">
              <w:rPr>
                <w:rFonts w:asciiTheme="majorBidi" w:hAnsiTheme="majorBidi" w:cstheme="majorBidi"/>
              </w:rPr>
              <w:t>06</w:t>
            </w:r>
          </w:p>
        </w:tc>
        <w:tc>
          <w:tcPr>
            <w:tcW w:w="656" w:type="dxa"/>
          </w:tcPr>
          <w:p w14:paraId="298959D1" w14:textId="248EC63A" w:rsidR="00E422F9" w:rsidRPr="000A3708" w:rsidRDefault="00E422F9" w:rsidP="009A413E">
            <w:pPr>
              <w:rPr>
                <w:rFonts w:asciiTheme="majorBidi" w:hAnsiTheme="majorBidi" w:cstheme="majorBidi"/>
              </w:rPr>
            </w:pPr>
            <w:r w:rsidRPr="000A3708">
              <w:rPr>
                <w:rFonts w:asciiTheme="majorBidi" w:hAnsiTheme="majorBidi" w:cstheme="majorBidi"/>
              </w:rPr>
              <w:t>1450</w:t>
            </w:r>
          </w:p>
        </w:tc>
        <w:tc>
          <w:tcPr>
            <w:tcW w:w="656" w:type="dxa"/>
          </w:tcPr>
          <w:p w14:paraId="1547698A" w14:textId="5CD57FC9" w:rsidR="00E422F9" w:rsidRPr="000A3708" w:rsidRDefault="00E422F9" w:rsidP="009A413E">
            <w:pPr>
              <w:rPr>
                <w:rFonts w:asciiTheme="majorBidi" w:hAnsiTheme="majorBidi" w:cstheme="majorBidi"/>
              </w:rPr>
            </w:pPr>
            <w:r w:rsidRPr="000A3708">
              <w:rPr>
                <w:rFonts w:asciiTheme="majorBidi" w:hAnsiTheme="majorBidi" w:cstheme="majorBidi"/>
              </w:rPr>
              <w:t>1320</w:t>
            </w:r>
          </w:p>
        </w:tc>
        <w:tc>
          <w:tcPr>
            <w:tcW w:w="889" w:type="dxa"/>
          </w:tcPr>
          <w:p w14:paraId="6FA898F7" w14:textId="3C52383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1131" w:type="dxa"/>
          </w:tcPr>
          <w:p w14:paraId="15F7532A" w14:textId="410B5CFC"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52FBED7" w14:textId="4C3E38C4" w:rsidTr="00C6428C">
        <w:trPr>
          <w:jc w:val="center"/>
        </w:trPr>
        <w:tc>
          <w:tcPr>
            <w:tcW w:w="1787" w:type="dxa"/>
          </w:tcPr>
          <w:p w14:paraId="734CBDAC" w14:textId="643C8FED" w:rsidR="00E422F9" w:rsidRPr="000A3708" w:rsidRDefault="00E422F9" w:rsidP="009A413E">
            <w:pPr>
              <w:rPr>
                <w:rFonts w:asciiTheme="majorBidi" w:hAnsiTheme="majorBidi" w:cstheme="majorBidi"/>
              </w:rPr>
            </w:pPr>
            <w:r w:rsidRPr="000A3708">
              <w:rPr>
                <w:rFonts w:asciiTheme="majorBidi" w:hAnsiTheme="majorBidi" w:cstheme="majorBidi"/>
              </w:rPr>
              <w:t>Colorado</w:t>
            </w:r>
          </w:p>
        </w:tc>
        <w:tc>
          <w:tcPr>
            <w:tcW w:w="723" w:type="dxa"/>
          </w:tcPr>
          <w:p w14:paraId="1AF125F1" w14:textId="0940E722" w:rsidR="00E422F9" w:rsidRPr="000A3708" w:rsidRDefault="00E422F9" w:rsidP="009A413E">
            <w:pPr>
              <w:jc w:val="center"/>
              <w:rPr>
                <w:rFonts w:asciiTheme="majorBidi" w:hAnsiTheme="majorBidi" w:cstheme="majorBidi"/>
              </w:rPr>
            </w:pPr>
            <w:r w:rsidRPr="000A3708">
              <w:rPr>
                <w:rFonts w:asciiTheme="majorBidi" w:hAnsiTheme="majorBidi" w:cstheme="majorBidi"/>
              </w:rPr>
              <w:t>08</w:t>
            </w:r>
          </w:p>
        </w:tc>
        <w:tc>
          <w:tcPr>
            <w:tcW w:w="656" w:type="dxa"/>
          </w:tcPr>
          <w:p w14:paraId="621567E4" w14:textId="496AA2B7"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656" w:type="dxa"/>
          </w:tcPr>
          <w:p w14:paraId="6A3F9222" w14:textId="20002172"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23D6094E" w14:textId="14058BEB"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A148E20" w14:textId="6BFAF886"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2B8B3DF4" w14:textId="519D09B6" w:rsidTr="00C6428C">
        <w:trPr>
          <w:jc w:val="center"/>
        </w:trPr>
        <w:tc>
          <w:tcPr>
            <w:tcW w:w="1787" w:type="dxa"/>
          </w:tcPr>
          <w:p w14:paraId="73B91F36" w14:textId="026A51C4" w:rsidR="00E422F9" w:rsidRPr="000A3708" w:rsidRDefault="00E422F9" w:rsidP="009A413E">
            <w:pPr>
              <w:rPr>
                <w:rFonts w:asciiTheme="majorBidi" w:hAnsiTheme="majorBidi" w:cstheme="majorBidi"/>
              </w:rPr>
            </w:pPr>
            <w:r w:rsidRPr="000A3708">
              <w:rPr>
                <w:rFonts w:asciiTheme="majorBidi" w:hAnsiTheme="majorBidi" w:cstheme="majorBidi"/>
              </w:rPr>
              <w:t>Connecticut</w:t>
            </w:r>
          </w:p>
        </w:tc>
        <w:tc>
          <w:tcPr>
            <w:tcW w:w="723" w:type="dxa"/>
          </w:tcPr>
          <w:p w14:paraId="07D27D0F" w14:textId="19EFB854" w:rsidR="00E422F9" w:rsidRPr="000A3708" w:rsidRDefault="00E422F9" w:rsidP="009A413E">
            <w:pPr>
              <w:jc w:val="center"/>
              <w:rPr>
                <w:rFonts w:asciiTheme="majorBidi" w:hAnsiTheme="majorBidi" w:cstheme="majorBidi"/>
              </w:rPr>
            </w:pPr>
            <w:r w:rsidRPr="000A3708">
              <w:rPr>
                <w:rFonts w:asciiTheme="majorBidi" w:hAnsiTheme="majorBidi" w:cstheme="majorBidi"/>
              </w:rPr>
              <w:t>09</w:t>
            </w:r>
          </w:p>
        </w:tc>
        <w:tc>
          <w:tcPr>
            <w:tcW w:w="656" w:type="dxa"/>
          </w:tcPr>
          <w:p w14:paraId="1FEF440B" w14:textId="304951C3" w:rsidR="00E422F9" w:rsidRPr="000A3708" w:rsidRDefault="00E422F9" w:rsidP="009A413E">
            <w:pPr>
              <w:rPr>
                <w:rFonts w:asciiTheme="majorBidi" w:hAnsiTheme="majorBidi" w:cstheme="majorBidi"/>
              </w:rPr>
            </w:pPr>
            <w:r w:rsidRPr="000A3708">
              <w:rPr>
                <w:rFonts w:asciiTheme="majorBidi" w:hAnsiTheme="majorBidi" w:cstheme="majorBidi"/>
              </w:rPr>
              <w:t>70</w:t>
            </w:r>
          </w:p>
        </w:tc>
        <w:tc>
          <w:tcPr>
            <w:tcW w:w="656" w:type="dxa"/>
          </w:tcPr>
          <w:p w14:paraId="3912235A" w14:textId="400FE30A"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07E306DF" w14:textId="33D57A8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108A6BC7" w14:textId="161D29BD" w:rsidR="00E422F9" w:rsidRPr="000A3708" w:rsidRDefault="00E422F9" w:rsidP="009A413E">
            <w:pPr>
              <w:rPr>
                <w:rFonts w:asciiTheme="majorBidi" w:hAnsiTheme="majorBidi" w:cstheme="majorBidi"/>
              </w:rPr>
            </w:pPr>
            <w:r w:rsidRPr="000A3708">
              <w:rPr>
                <w:rFonts w:asciiTheme="majorBidi" w:hAnsiTheme="majorBidi" w:cstheme="majorBidi"/>
              </w:rPr>
              <w:t>57</w:t>
            </w:r>
          </w:p>
        </w:tc>
      </w:tr>
      <w:tr w:rsidR="00E422F9" w:rsidRPr="000A3708" w14:paraId="55F4DCF4" w14:textId="295570E9" w:rsidTr="00C6428C">
        <w:trPr>
          <w:jc w:val="center"/>
        </w:trPr>
        <w:tc>
          <w:tcPr>
            <w:tcW w:w="1787" w:type="dxa"/>
          </w:tcPr>
          <w:p w14:paraId="17D4822D" w14:textId="43CF7770" w:rsidR="00E422F9" w:rsidRPr="000A3708" w:rsidRDefault="00E422F9" w:rsidP="009A413E">
            <w:pPr>
              <w:rPr>
                <w:rFonts w:asciiTheme="majorBidi" w:hAnsiTheme="majorBidi" w:cstheme="majorBidi"/>
              </w:rPr>
            </w:pPr>
            <w:r w:rsidRPr="000A3708">
              <w:rPr>
                <w:rFonts w:asciiTheme="majorBidi" w:hAnsiTheme="majorBidi" w:cstheme="majorBidi"/>
              </w:rPr>
              <w:t>Delaware</w:t>
            </w:r>
          </w:p>
        </w:tc>
        <w:tc>
          <w:tcPr>
            <w:tcW w:w="723" w:type="dxa"/>
          </w:tcPr>
          <w:p w14:paraId="778FC851" w14:textId="1C7F321A" w:rsidR="00E422F9" w:rsidRPr="000A3708" w:rsidRDefault="00E422F9" w:rsidP="009A413E">
            <w:pPr>
              <w:jc w:val="center"/>
              <w:rPr>
                <w:rFonts w:asciiTheme="majorBidi" w:hAnsiTheme="majorBidi" w:cstheme="majorBidi"/>
              </w:rPr>
            </w:pPr>
            <w:r w:rsidRPr="000A3708">
              <w:rPr>
                <w:rFonts w:asciiTheme="majorBidi" w:hAnsiTheme="majorBidi" w:cstheme="majorBidi"/>
              </w:rPr>
              <w:t>10</w:t>
            </w:r>
          </w:p>
        </w:tc>
        <w:tc>
          <w:tcPr>
            <w:tcW w:w="656" w:type="dxa"/>
          </w:tcPr>
          <w:p w14:paraId="4E92A53B" w14:textId="31146C69"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6AD99AB4" w14:textId="3C85BB31"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889" w:type="dxa"/>
          </w:tcPr>
          <w:p w14:paraId="3910D62A" w14:textId="1FCB7EA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DD95649" w14:textId="77D6F147" w:rsidR="00E422F9" w:rsidRPr="000A3708" w:rsidRDefault="00E422F9" w:rsidP="009A413E">
            <w:pPr>
              <w:rPr>
                <w:rFonts w:asciiTheme="majorBidi" w:hAnsiTheme="majorBidi" w:cstheme="majorBidi"/>
              </w:rPr>
            </w:pPr>
            <w:r w:rsidRPr="000A3708">
              <w:rPr>
                <w:rFonts w:asciiTheme="majorBidi" w:hAnsiTheme="majorBidi" w:cstheme="majorBidi"/>
              </w:rPr>
              <w:t>33</w:t>
            </w:r>
          </w:p>
        </w:tc>
      </w:tr>
      <w:tr w:rsidR="00E422F9" w:rsidRPr="000A3708" w14:paraId="390D8875" w14:textId="25D01ED7" w:rsidTr="00C6428C">
        <w:trPr>
          <w:trHeight w:val="305"/>
          <w:jc w:val="center"/>
        </w:trPr>
        <w:tc>
          <w:tcPr>
            <w:tcW w:w="1787" w:type="dxa"/>
          </w:tcPr>
          <w:p w14:paraId="0498F907" w14:textId="0925D61D" w:rsidR="00E422F9" w:rsidRPr="000A3708" w:rsidRDefault="00E422F9" w:rsidP="009A413E">
            <w:pPr>
              <w:rPr>
                <w:rFonts w:asciiTheme="majorBidi" w:hAnsiTheme="majorBidi" w:cstheme="majorBidi"/>
              </w:rPr>
            </w:pPr>
            <w:r w:rsidRPr="000A3708">
              <w:rPr>
                <w:rFonts w:asciiTheme="majorBidi" w:hAnsiTheme="majorBidi" w:cstheme="majorBidi"/>
              </w:rPr>
              <w:t>Florida</w:t>
            </w:r>
          </w:p>
        </w:tc>
        <w:tc>
          <w:tcPr>
            <w:tcW w:w="723" w:type="dxa"/>
          </w:tcPr>
          <w:p w14:paraId="0EF504BA" w14:textId="68A8B127" w:rsidR="00E422F9" w:rsidRPr="000A3708" w:rsidRDefault="00E422F9" w:rsidP="009A413E">
            <w:pPr>
              <w:jc w:val="center"/>
              <w:rPr>
                <w:rFonts w:asciiTheme="majorBidi" w:hAnsiTheme="majorBidi" w:cstheme="majorBidi"/>
              </w:rPr>
            </w:pPr>
            <w:r w:rsidRPr="000A3708">
              <w:rPr>
                <w:rFonts w:asciiTheme="majorBidi" w:hAnsiTheme="majorBidi" w:cstheme="majorBidi"/>
              </w:rPr>
              <w:t>12</w:t>
            </w:r>
          </w:p>
        </w:tc>
        <w:tc>
          <w:tcPr>
            <w:tcW w:w="656" w:type="dxa"/>
          </w:tcPr>
          <w:p w14:paraId="7B9621C2" w14:textId="414BAB3C"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656" w:type="dxa"/>
          </w:tcPr>
          <w:p w14:paraId="499A13BA" w14:textId="36F817EE" w:rsidR="00E422F9" w:rsidRPr="000A3708" w:rsidRDefault="00E422F9" w:rsidP="009A413E">
            <w:pPr>
              <w:rPr>
                <w:rFonts w:asciiTheme="majorBidi" w:hAnsiTheme="majorBidi" w:cstheme="majorBidi"/>
              </w:rPr>
            </w:pPr>
            <w:r w:rsidRPr="000A3708">
              <w:rPr>
                <w:rFonts w:asciiTheme="majorBidi" w:hAnsiTheme="majorBidi" w:cstheme="majorBidi"/>
              </w:rPr>
              <w:t>310</w:t>
            </w:r>
          </w:p>
        </w:tc>
        <w:tc>
          <w:tcPr>
            <w:tcW w:w="889" w:type="dxa"/>
          </w:tcPr>
          <w:p w14:paraId="36F390FA" w14:textId="63234BC5"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C3BDC4C" w14:textId="0BF324C9"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73CD62AE" w14:textId="5F7F204E" w:rsidTr="00C6428C">
        <w:trPr>
          <w:jc w:val="center"/>
        </w:trPr>
        <w:tc>
          <w:tcPr>
            <w:tcW w:w="1787" w:type="dxa"/>
          </w:tcPr>
          <w:p w14:paraId="5738CED6" w14:textId="0B93D986" w:rsidR="00E422F9" w:rsidRPr="000A3708" w:rsidRDefault="00E422F9" w:rsidP="009A413E">
            <w:pPr>
              <w:rPr>
                <w:rFonts w:asciiTheme="majorBidi" w:hAnsiTheme="majorBidi" w:cstheme="majorBidi"/>
              </w:rPr>
            </w:pPr>
            <w:r w:rsidRPr="000A3708">
              <w:rPr>
                <w:rFonts w:asciiTheme="majorBidi" w:hAnsiTheme="majorBidi" w:cstheme="majorBidi"/>
              </w:rPr>
              <w:t>Georgia</w:t>
            </w:r>
          </w:p>
        </w:tc>
        <w:tc>
          <w:tcPr>
            <w:tcW w:w="723" w:type="dxa"/>
          </w:tcPr>
          <w:p w14:paraId="1C934D4D" w14:textId="2AA12167" w:rsidR="00E422F9" w:rsidRPr="000A3708" w:rsidRDefault="00E422F9" w:rsidP="009A413E">
            <w:pPr>
              <w:jc w:val="center"/>
              <w:rPr>
                <w:rFonts w:asciiTheme="majorBidi" w:hAnsiTheme="majorBidi" w:cstheme="majorBidi"/>
              </w:rPr>
            </w:pPr>
            <w:r w:rsidRPr="000A3708">
              <w:rPr>
                <w:rFonts w:asciiTheme="majorBidi" w:hAnsiTheme="majorBidi" w:cstheme="majorBidi"/>
              </w:rPr>
              <w:t>13</w:t>
            </w:r>
          </w:p>
        </w:tc>
        <w:tc>
          <w:tcPr>
            <w:tcW w:w="656" w:type="dxa"/>
          </w:tcPr>
          <w:p w14:paraId="3963DBE2" w14:textId="68C30492"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46F73568" w14:textId="66BADC73" w:rsidR="00E422F9" w:rsidRPr="000A3708" w:rsidRDefault="00E422F9" w:rsidP="009A413E">
            <w:pPr>
              <w:rPr>
                <w:rFonts w:asciiTheme="majorBidi" w:hAnsiTheme="majorBidi" w:cstheme="majorBidi"/>
              </w:rPr>
            </w:pPr>
            <w:r w:rsidRPr="000A3708">
              <w:rPr>
                <w:rFonts w:asciiTheme="majorBidi" w:hAnsiTheme="majorBidi" w:cstheme="majorBidi"/>
              </w:rPr>
              <w:t>270</w:t>
            </w:r>
          </w:p>
        </w:tc>
        <w:tc>
          <w:tcPr>
            <w:tcW w:w="889" w:type="dxa"/>
          </w:tcPr>
          <w:p w14:paraId="14C8BB7D" w14:textId="5C1EB68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2B07423B" w14:textId="09D6ED64" w:rsidR="00E422F9" w:rsidRPr="000A3708" w:rsidRDefault="00E422F9" w:rsidP="009A413E">
            <w:pPr>
              <w:rPr>
                <w:rFonts w:asciiTheme="majorBidi" w:hAnsiTheme="majorBidi" w:cstheme="majorBidi"/>
              </w:rPr>
            </w:pPr>
            <w:r w:rsidRPr="000A3708">
              <w:rPr>
                <w:rFonts w:asciiTheme="majorBidi" w:hAnsiTheme="majorBidi" w:cstheme="majorBidi"/>
              </w:rPr>
              <w:t>-16</w:t>
            </w:r>
          </w:p>
        </w:tc>
      </w:tr>
      <w:tr w:rsidR="00E422F9" w:rsidRPr="000A3708" w14:paraId="5EACE4CE" w14:textId="50848881" w:rsidTr="00C6428C">
        <w:trPr>
          <w:jc w:val="center"/>
        </w:trPr>
        <w:tc>
          <w:tcPr>
            <w:tcW w:w="1787" w:type="dxa"/>
          </w:tcPr>
          <w:p w14:paraId="79F52CA1" w14:textId="420CABFE" w:rsidR="00E422F9" w:rsidRPr="000A3708" w:rsidRDefault="00E422F9" w:rsidP="009A413E">
            <w:pPr>
              <w:rPr>
                <w:rFonts w:asciiTheme="majorBidi" w:hAnsiTheme="majorBidi" w:cstheme="majorBidi"/>
              </w:rPr>
            </w:pPr>
            <w:r w:rsidRPr="000A3708">
              <w:rPr>
                <w:rFonts w:asciiTheme="majorBidi" w:hAnsiTheme="majorBidi" w:cstheme="majorBidi"/>
              </w:rPr>
              <w:t>Idaho</w:t>
            </w:r>
          </w:p>
        </w:tc>
        <w:tc>
          <w:tcPr>
            <w:tcW w:w="723" w:type="dxa"/>
          </w:tcPr>
          <w:p w14:paraId="66172AED" w14:textId="0B1ADCFD" w:rsidR="00E422F9" w:rsidRPr="000A3708" w:rsidRDefault="00E422F9" w:rsidP="009A413E">
            <w:pPr>
              <w:jc w:val="center"/>
              <w:rPr>
                <w:rFonts w:asciiTheme="majorBidi" w:hAnsiTheme="majorBidi" w:cstheme="majorBidi"/>
              </w:rPr>
            </w:pPr>
            <w:r w:rsidRPr="000A3708">
              <w:rPr>
                <w:rFonts w:asciiTheme="majorBidi" w:hAnsiTheme="majorBidi" w:cstheme="majorBidi"/>
              </w:rPr>
              <w:t>16</w:t>
            </w:r>
          </w:p>
        </w:tc>
        <w:tc>
          <w:tcPr>
            <w:tcW w:w="656" w:type="dxa"/>
          </w:tcPr>
          <w:p w14:paraId="4DBE05B0" w14:textId="3827B352"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656" w:type="dxa"/>
          </w:tcPr>
          <w:p w14:paraId="0DED0BAE" w14:textId="016AD867"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59E5C469" w14:textId="2C154FA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0775AA1D" w14:textId="155DDBEA"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BF193CE" w14:textId="480BC791" w:rsidTr="00C6428C">
        <w:trPr>
          <w:jc w:val="center"/>
        </w:trPr>
        <w:tc>
          <w:tcPr>
            <w:tcW w:w="1787" w:type="dxa"/>
          </w:tcPr>
          <w:p w14:paraId="29D2ABEC" w14:textId="7B2EFF98" w:rsidR="00E422F9" w:rsidRPr="000A3708" w:rsidRDefault="00E422F9" w:rsidP="009A413E">
            <w:pPr>
              <w:rPr>
                <w:rFonts w:asciiTheme="majorBidi" w:hAnsiTheme="majorBidi" w:cstheme="majorBidi"/>
              </w:rPr>
            </w:pPr>
            <w:r w:rsidRPr="000A3708">
              <w:rPr>
                <w:rFonts w:asciiTheme="majorBidi" w:hAnsiTheme="majorBidi" w:cstheme="majorBidi"/>
              </w:rPr>
              <w:t>Illinois</w:t>
            </w:r>
          </w:p>
        </w:tc>
        <w:tc>
          <w:tcPr>
            <w:tcW w:w="723" w:type="dxa"/>
          </w:tcPr>
          <w:p w14:paraId="44B689D9" w14:textId="209C79BA" w:rsidR="00E422F9" w:rsidRPr="000A3708" w:rsidRDefault="00E422F9" w:rsidP="009A413E">
            <w:pPr>
              <w:jc w:val="center"/>
              <w:rPr>
                <w:rFonts w:asciiTheme="majorBidi" w:hAnsiTheme="majorBidi" w:cstheme="majorBidi"/>
              </w:rPr>
            </w:pPr>
            <w:r w:rsidRPr="000A3708">
              <w:rPr>
                <w:rFonts w:asciiTheme="majorBidi" w:hAnsiTheme="majorBidi" w:cstheme="majorBidi"/>
              </w:rPr>
              <w:t>17</w:t>
            </w:r>
          </w:p>
        </w:tc>
        <w:tc>
          <w:tcPr>
            <w:tcW w:w="656" w:type="dxa"/>
          </w:tcPr>
          <w:p w14:paraId="121A4498" w14:textId="21D6B3A5" w:rsidR="00E422F9" w:rsidRPr="000A3708" w:rsidRDefault="00E422F9" w:rsidP="009A413E">
            <w:pPr>
              <w:rPr>
                <w:rFonts w:asciiTheme="majorBidi" w:hAnsiTheme="majorBidi" w:cstheme="majorBidi"/>
              </w:rPr>
            </w:pPr>
            <w:r w:rsidRPr="000A3708">
              <w:rPr>
                <w:rFonts w:asciiTheme="majorBidi" w:hAnsiTheme="majorBidi" w:cstheme="majorBidi"/>
              </w:rPr>
              <w:t>360</w:t>
            </w:r>
          </w:p>
        </w:tc>
        <w:tc>
          <w:tcPr>
            <w:tcW w:w="656" w:type="dxa"/>
          </w:tcPr>
          <w:p w14:paraId="14C6361E" w14:textId="7AFC9F89"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889" w:type="dxa"/>
          </w:tcPr>
          <w:p w14:paraId="1316C789" w14:textId="489D4DD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06F3E5E3" w14:textId="4CCA5787" w:rsidR="00E422F9" w:rsidRPr="000A3708" w:rsidRDefault="00E422F9" w:rsidP="009A413E">
            <w:pPr>
              <w:rPr>
                <w:rFonts w:asciiTheme="majorBidi" w:hAnsiTheme="majorBidi" w:cstheme="majorBidi"/>
              </w:rPr>
            </w:pPr>
            <w:r w:rsidRPr="000A3708">
              <w:rPr>
                <w:rFonts w:asciiTheme="majorBidi" w:hAnsiTheme="majorBidi" w:cstheme="majorBidi"/>
              </w:rPr>
              <w:t>-11</w:t>
            </w:r>
          </w:p>
        </w:tc>
      </w:tr>
      <w:tr w:rsidR="00E422F9" w:rsidRPr="000A3708" w14:paraId="1BF71F9A" w14:textId="55C6F1A2" w:rsidTr="00C6428C">
        <w:trPr>
          <w:jc w:val="center"/>
        </w:trPr>
        <w:tc>
          <w:tcPr>
            <w:tcW w:w="1787" w:type="dxa"/>
          </w:tcPr>
          <w:p w14:paraId="2DC03927" w14:textId="55105FA1" w:rsidR="00E422F9" w:rsidRPr="000A3708" w:rsidRDefault="00E422F9" w:rsidP="009A413E">
            <w:pPr>
              <w:rPr>
                <w:rFonts w:asciiTheme="majorBidi" w:hAnsiTheme="majorBidi" w:cstheme="majorBidi"/>
              </w:rPr>
            </w:pPr>
            <w:r w:rsidRPr="000A3708">
              <w:rPr>
                <w:rFonts w:asciiTheme="majorBidi" w:hAnsiTheme="majorBidi" w:cstheme="majorBidi"/>
              </w:rPr>
              <w:t>Indiana</w:t>
            </w:r>
          </w:p>
        </w:tc>
        <w:tc>
          <w:tcPr>
            <w:tcW w:w="723" w:type="dxa"/>
          </w:tcPr>
          <w:p w14:paraId="2288409E" w14:textId="2DF6A7AB" w:rsidR="00E422F9" w:rsidRPr="000A3708" w:rsidRDefault="00E422F9" w:rsidP="009A413E">
            <w:pPr>
              <w:jc w:val="center"/>
              <w:rPr>
                <w:rFonts w:asciiTheme="majorBidi" w:hAnsiTheme="majorBidi" w:cstheme="majorBidi"/>
              </w:rPr>
            </w:pPr>
            <w:r w:rsidRPr="000A3708">
              <w:rPr>
                <w:rFonts w:asciiTheme="majorBidi" w:hAnsiTheme="majorBidi" w:cstheme="majorBidi"/>
              </w:rPr>
              <w:t>18</w:t>
            </w:r>
          </w:p>
        </w:tc>
        <w:tc>
          <w:tcPr>
            <w:tcW w:w="656" w:type="dxa"/>
          </w:tcPr>
          <w:p w14:paraId="425D55A0" w14:textId="29D3198F"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11AAA768" w14:textId="48814CD9"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5AE4F0CF" w14:textId="55BF6C2C"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4C30A838" w14:textId="098CC6BD"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4FC0CF5E" w14:textId="01B25A6B" w:rsidTr="00C6428C">
        <w:trPr>
          <w:jc w:val="center"/>
        </w:trPr>
        <w:tc>
          <w:tcPr>
            <w:tcW w:w="1787" w:type="dxa"/>
          </w:tcPr>
          <w:p w14:paraId="728407B9" w14:textId="7031959A" w:rsidR="00E422F9" w:rsidRPr="000A3708" w:rsidRDefault="00E422F9" w:rsidP="009A413E">
            <w:pPr>
              <w:rPr>
                <w:rFonts w:asciiTheme="majorBidi" w:hAnsiTheme="majorBidi" w:cstheme="majorBidi"/>
              </w:rPr>
            </w:pPr>
            <w:r w:rsidRPr="000A3708">
              <w:rPr>
                <w:rFonts w:asciiTheme="majorBidi" w:hAnsiTheme="majorBidi" w:cstheme="majorBidi"/>
              </w:rPr>
              <w:t>Iowa</w:t>
            </w:r>
          </w:p>
        </w:tc>
        <w:tc>
          <w:tcPr>
            <w:tcW w:w="723" w:type="dxa"/>
          </w:tcPr>
          <w:p w14:paraId="54B10296" w14:textId="6A8B0F74" w:rsidR="00E422F9" w:rsidRPr="000A3708" w:rsidRDefault="00E422F9" w:rsidP="009A413E">
            <w:pPr>
              <w:jc w:val="center"/>
              <w:rPr>
                <w:rFonts w:asciiTheme="majorBidi" w:hAnsiTheme="majorBidi" w:cstheme="majorBidi"/>
              </w:rPr>
            </w:pPr>
            <w:r w:rsidRPr="000A3708">
              <w:rPr>
                <w:rFonts w:asciiTheme="majorBidi" w:hAnsiTheme="majorBidi" w:cstheme="majorBidi"/>
              </w:rPr>
              <w:t>19</w:t>
            </w:r>
          </w:p>
        </w:tc>
        <w:tc>
          <w:tcPr>
            <w:tcW w:w="656" w:type="dxa"/>
          </w:tcPr>
          <w:p w14:paraId="4E292790" w14:textId="6023B3AE"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656" w:type="dxa"/>
          </w:tcPr>
          <w:p w14:paraId="1BDF93C2" w14:textId="236DEC70"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6B344826" w14:textId="2BA5A9A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24367D4" w14:textId="78B0FB53" w:rsidR="00E422F9" w:rsidRPr="000A3708" w:rsidRDefault="00E422F9" w:rsidP="009A413E">
            <w:pPr>
              <w:rPr>
                <w:rFonts w:asciiTheme="majorBidi" w:hAnsiTheme="majorBidi" w:cstheme="majorBidi"/>
              </w:rPr>
            </w:pPr>
            <w:r w:rsidRPr="000A3708">
              <w:rPr>
                <w:rFonts w:asciiTheme="majorBidi" w:hAnsiTheme="majorBidi" w:cstheme="majorBidi"/>
              </w:rPr>
              <w:t>-10</w:t>
            </w:r>
          </w:p>
        </w:tc>
      </w:tr>
      <w:tr w:rsidR="00E422F9" w:rsidRPr="000A3708" w14:paraId="6042FBA9" w14:textId="5EF30942" w:rsidTr="00C6428C">
        <w:trPr>
          <w:jc w:val="center"/>
        </w:trPr>
        <w:tc>
          <w:tcPr>
            <w:tcW w:w="1787" w:type="dxa"/>
          </w:tcPr>
          <w:p w14:paraId="32E022D7" w14:textId="39452749" w:rsidR="00E422F9" w:rsidRPr="000A3708" w:rsidRDefault="00E422F9" w:rsidP="009A413E">
            <w:pPr>
              <w:rPr>
                <w:rFonts w:asciiTheme="majorBidi" w:hAnsiTheme="majorBidi" w:cstheme="majorBidi"/>
              </w:rPr>
            </w:pPr>
            <w:r w:rsidRPr="000A3708">
              <w:rPr>
                <w:rFonts w:asciiTheme="majorBidi" w:hAnsiTheme="majorBidi" w:cstheme="majorBidi"/>
              </w:rPr>
              <w:t>Kansas</w:t>
            </w:r>
          </w:p>
        </w:tc>
        <w:tc>
          <w:tcPr>
            <w:tcW w:w="723" w:type="dxa"/>
          </w:tcPr>
          <w:p w14:paraId="610102DE" w14:textId="77F77966" w:rsidR="00E422F9" w:rsidRPr="000A3708" w:rsidRDefault="00E422F9" w:rsidP="009A413E">
            <w:pPr>
              <w:jc w:val="center"/>
              <w:rPr>
                <w:rFonts w:asciiTheme="majorBidi" w:hAnsiTheme="majorBidi" w:cstheme="majorBidi"/>
              </w:rPr>
            </w:pPr>
            <w:r w:rsidRPr="000A3708">
              <w:rPr>
                <w:rFonts w:asciiTheme="majorBidi" w:hAnsiTheme="majorBidi" w:cstheme="majorBidi"/>
              </w:rPr>
              <w:t>20</w:t>
            </w:r>
          </w:p>
        </w:tc>
        <w:tc>
          <w:tcPr>
            <w:tcW w:w="656" w:type="dxa"/>
          </w:tcPr>
          <w:p w14:paraId="5BA555D7" w14:textId="25BD0F4F"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0DAFABC" w14:textId="4B1442BA"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D1F223" w14:textId="0D69509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CB70045" w14:textId="38A6A7F9"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77098F12" w14:textId="03922200" w:rsidTr="00C6428C">
        <w:trPr>
          <w:jc w:val="center"/>
        </w:trPr>
        <w:tc>
          <w:tcPr>
            <w:tcW w:w="1787" w:type="dxa"/>
          </w:tcPr>
          <w:p w14:paraId="04BD5F29" w14:textId="2D00FC8E" w:rsidR="00E422F9" w:rsidRPr="000A3708" w:rsidRDefault="00E422F9" w:rsidP="009A413E">
            <w:pPr>
              <w:rPr>
                <w:rFonts w:asciiTheme="majorBidi" w:hAnsiTheme="majorBidi" w:cstheme="majorBidi"/>
              </w:rPr>
            </w:pPr>
            <w:r w:rsidRPr="000A3708">
              <w:rPr>
                <w:rFonts w:asciiTheme="majorBidi" w:hAnsiTheme="majorBidi" w:cstheme="majorBidi"/>
              </w:rPr>
              <w:t>Kentucky</w:t>
            </w:r>
          </w:p>
        </w:tc>
        <w:tc>
          <w:tcPr>
            <w:tcW w:w="723" w:type="dxa"/>
          </w:tcPr>
          <w:p w14:paraId="3CFFFDE6" w14:textId="5340C273" w:rsidR="00E422F9" w:rsidRPr="000A3708" w:rsidRDefault="00E422F9" w:rsidP="009A413E">
            <w:pPr>
              <w:jc w:val="center"/>
              <w:rPr>
                <w:rFonts w:asciiTheme="majorBidi" w:hAnsiTheme="majorBidi" w:cstheme="majorBidi"/>
              </w:rPr>
            </w:pPr>
            <w:r w:rsidRPr="000A3708">
              <w:rPr>
                <w:rFonts w:asciiTheme="majorBidi" w:hAnsiTheme="majorBidi" w:cstheme="majorBidi"/>
              </w:rPr>
              <w:t>21</w:t>
            </w:r>
          </w:p>
        </w:tc>
        <w:tc>
          <w:tcPr>
            <w:tcW w:w="656" w:type="dxa"/>
          </w:tcPr>
          <w:p w14:paraId="6FF8566C" w14:textId="7ED7EF30"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251865B9" w14:textId="6350C2B1"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889" w:type="dxa"/>
          </w:tcPr>
          <w:p w14:paraId="340320AE" w14:textId="1C44A4AB"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82EFFB1" w14:textId="6C86C90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6B474B7" w14:textId="5E13EAC9" w:rsidTr="00C6428C">
        <w:trPr>
          <w:jc w:val="center"/>
        </w:trPr>
        <w:tc>
          <w:tcPr>
            <w:tcW w:w="1787" w:type="dxa"/>
          </w:tcPr>
          <w:p w14:paraId="44C299E7" w14:textId="19E58FAE" w:rsidR="00E422F9" w:rsidRPr="000A3708" w:rsidRDefault="00E422F9" w:rsidP="009A413E">
            <w:pPr>
              <w:rPr>
                <w:rFonts w:asciiTheme="majorBidi" w:hAnsiTheme="majorBidi" w:cstheme="majorBidi"/>
              </w:rPr>
            </w:pPr>
            <w:r w:rsidRPr="000A3708">
              <w:rPr>
                <w:rFonts w:asciiTheme="majorBidi" w:hAnsiTheme="majorBidi" w:cstheme="majorBidi"/>
              </w:rPr>
              <w:t>Louisiana</w:t>
            </w:r>
          </w:p>
        </w:tc>
        <w:tc>
          <w:tcPr>
            <w:tcW w:w="723" w:type="dxa"/>
          </w:tcPr>
          <w:p w14:paraId="23E2EB5A" w14:textId="55DE021B" w:rsidR="00E422F9" w:rsidRPr="000A3708" w:rsidRDefault="00E422F9" w:rsidP="009A413E">
            <w:pPr>
              <w:jc w:val="center"/>
              <w:rPr>
                <w:rFonts w:asciiTheme="majorBidi" w:hAnsiTheme="majorBidi" w:cstheme="majorBidi"/>
              </w:rPr>
            </w:pPr>
            <w:r w:rsidRPr="000A3708">
              <w:rPr>
                <w:rFonts w:asciiTheme="majorBidi" w:hAnsiTheme="majorBidi" w:cstheme="majorBidi"/>
              </w:rPr>
              <w:t>22</w:t>
            </w:r>
          </w:p>
        </w:tc>
        <w:tc>
          <w:tcPr>
            <w:tcW w:w="656" w:type="dxa"/>
          </w:tcPr>
          <w:p w14:paraId="78971033" w14:textId="43BC24F7" w:rsidR="00E422F9" w:rsidRPr="000A3708" w:rsidRDefault="00E422F9" w:rsidP="009A413E">
            <w:pPr>
              <w:rPr>
                <w:rFonts w:asciiTheme="majorBidi" w:hAnsiTheme="majorBidi" w:cstheme="majorBidi"/>
              </w:rPr>
            </w:pPr>
            <w:r w:rsidRPr="000A3708">
              <w:rPr>
                <w:rFonts w:asciiTheme="majorBidi" w:hAnsiTheme="majorBidi" w:cstheme="majorBidi"/>
              </w:rPr>
              <w:t>170</w:t>
            </w:r>
          </w:p>
        </w:tc>
        <w:tc>
          <w:tcPr>
            <w:tcW w:w="656" w:type="dxa"/>
          </w:tcPr>
          <w:p w14:paraId="56557A33" w14:textId="2C49FA6F"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283DD22B" w14:textId="106DED5F"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D2317C8" w14:textId="09DA2B7F" w:rsidR="00E422F9" w:rsidRPr="000A3708" w:rsidRDefault="00E422F9" w:rsidP="009A413E">
            <w:pPr>
              <w:rPr>
                <w:rFonts w:asciiTheme="majorBidi" w:hAnsiTheme="majorBidi" w:cstheme="majorBidi"/>
              </w:rPr>
            </w:pPr>
            <w:r w:rsidRPr="000A3708">
              <w:rPr>
                <w:rFonts w:asciiTheme="majorBidi" w:hAnsiTheme="majorBidi" w:cstheme="majorBidi"/>
              </w:rPr>
              <w:t>-24</w:t>
            </w:r>
          </w:p>
        </w:tc>
      </w:tr>
      <w:tr w:rsidR="00E422F9" w:rsidRPr="000A3708" w14:paraId="05F0C523" w14:textId="065429AE" w:rsidTr="00C6428C">
        <w:trPr>
          <w:jc w:val="center"/>
        </w:trPr>
        <w:tc>
          <w:tcPr>
            <w:tcW w:w="1787" w:type="dxa"/>
          </w:tcPr>
          <w:p w14:paraId="33EE7A0E" w14:textId="16C5D39D" w:rsidR="00E422F9" w:rsidRPr="000A3708" w:rsidRDefault="00E422F9" w:rsidP="009A413E">
            <w:pPr>
              <w:rPr>
                <w:rFonts w:asciiTheme="majorBidi" w:hAnsiTheme="majorBidi" w:cstheme="majorBidi"/>
              </w:rPr>
            </w:pPr>
            <w:r w:rsidRPr="000A3708">
              <w:rPr>
                <w:rFonts w:asciiTheme="majorBidi" w:hAnsiTheme="majorBidi" w:cstheme="majorBidi"/>
              </w:rPr>
              <w:lastRenderedPageBreak/>
              <w:t>Maine</w:t>
            </w:r>
          </w:p>
        </w:tc>
        <w:tc>
          <w:tcPr>
            <w:tcW w:w="723" w:type="dxa"/>
          </w:tcPr>
          <w:p w14:paraId="6476AD94" w14:textId="44DC6049" w:rsidR="00E422F9" w:rsidRPr="000A3708" w:rsidRDefault="00E422F9" w:rsidP="009A413E">
            <w:pPr>
              <w:jc w:val="center"/>
              <w:rPr>
                <w:rFonts w:asciiTheme="majorBidi" w:hAnsiTheme="majorBidi" w:cstheme="majorBidi"/>
              </w:rPr>
            </w:pPr>
            <w:r w:rsidRPr="000A3708">
              <w:rPr>
                <w:rFonts w:asciiTheme="majorBidi" w:hAnsiTheme="majorBidi" w:cstheme="majorBidi"/>
              </w:rPr>
              <w:t>23</w:t>
            </w:r>
          </w:p>
        </w:tc>
        <w:tc>
          <w:tcPr>
            <w:tcW w:w="656" w:type="dxa"/>
          </w:tcPr>
          <w:p w14:paraId="5ECD424D" w14:textId="536BAA7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03756E4D" w14:textId="2D195103"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B1529C8" w14:textId="6438004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5CF9967" w14:textId="11C34BA1"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15B5D296" w14:textId="683CF02A" w:rsidTr="00C6428C">
        <w:trPr>
          <w:jc w:val="center"/>
        </w:trPr>
        <w:tc>
          <w:tcPr>
            <w:tcW w:w="1787" w:type="dxa"/>
          </w:tcPr>
          <w:p w14:paraId="00C77D47" w14:textId="3E53F9DD" w:rsidR="00E422F9" w:rsidRPr="000A3708" w:rsidRDefault="00E422F9" w:rsidP="009A413E">
            <w:pPr>
              <w:rPr>
                <w:rFonts w:asciiTheme="majorBidi" w:hAnsiTheme="majorBidi" w:cstheme="majorBidi"/>
              </w:rPr>
            </w:pPr>
            <w:r w:rsidRPr="000A3708">
              <w:rPr>
                <w:rFonts w:asciiTheme="majorBidi" w:hAnsiTheme="majorBidi" w:cstheme="majorBidi"/>
              </w:rPr>
              <w:t>Maryland</w:t>
            </w:r>
          </w:p>
        </w:tc>
        <w:tc>
          <w:tcPr>
            <w:tcW w:w="723" w:type="dxa"/>
          </w:tcPr>
          <w:p w14:paraId="40E77144" w14:textId="5D7D2A49" w:rsidR="00E422F9" w:rsidRPr="000A3708" w:rsidRDefault="00E422F9" w:rsidP="009A413E">
            <w:pPr>
              <w:jc w:val="center"/>
              <w:rPr>
                <w:rFonts w:asciiTheme="majorBidi" w:hAnsiTheme="majorBidi" w:cstheme="majorBidi"/>
              </w:rPr>
            </w:pPr>
            <w:r w:rsidRPr="000A3708">
              <w:rPr>
                <w:rFonts w:asciiTheme="majorBidi" w:hAnsiTheme="majorBidi" w:cstheme="majorBidi"/>
              </w:rPr>
              <w:t>24</w:t>
            </w:r>
          </w:p>
        </w:tc>
        <w:tc>
          <w:tcPr>
            <w:tcW w:w="656" w:type="dxa"/>
          </w:tcPr>
          <w:p w14:paraId="001DAAB2" w14:textId="37EE029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0D2A0DFD" w14:textId="3F45AE04"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889" w:type="dxa"/>
          </w:tcPr>
          <w:p w14:paraId="21675F0A" w14:textId="5370329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04D65CBE" w14:textId="0C392493"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316BD744" w14:textId="2EB0A490" w:rsidTr="00C6428C">
        <w:trPr>
          <w:jc w:val="center"/>
        </w:trPr>
        <w:tc>
          <w:tcPr>
            <w:tcW w:w="1787" w:type="dxa"/>
          </w:tcPr>
          <w:p w14:paraId="7B5C70B2" w14:textId="36A5663B" w:rsidR="00E422F9" w:rsidRPr="000A3708" w:rsidRDefault="00E422F9" w:rsidP="009A413E">
            <w:pPr>
              <w:rPr>
                <w:rFonts w:asciiTheme="majorBidi" w:hAnsiTheme="majorBidi" w:cstheme="majorBidi"/>
              </w:rPr>
            </w:pPr>
            <w:r w:rsidRPr="000A3708">
              <w:rPr>
                <w:rFonts w:asciiTheme="majorBidi" w:hAnsiTheme="majorBidi" w:cstheme="majorBidi"/>
              </w:rPr>
              <w:t>Massachusetts</w:t>
            </w:r>
          </w:p>
        </w:tc>
        <w:tc>
          <w:tcPr>
            <w:tcW w:w="723" w:type="dxa"/>
          </w:tcPr>
          <w:p w14:paraId="0262F2B0" w14:textId="1FB27AB8" w:rsidR="00E422F9" w:rsidRPr="000A3708" w:rsidRDefault="00E422F9" w:rsidP="009A413E">
            <w:pPr>
              <w:jc w:val="center"/>
              <w:rPr>
                <w:rFonts w:asciiTheme="majorBidi" w:hAnsiTheme="majorBidi" w:cstheme="majorBidi"/>
              </w:rPr>
            </w:pPr>
            <w:r w:rsidRPr="000A3708">
              <w:rPr>
                <w:rFonts w:asciiTheme="majorBidi" w:hAnsiTheme="majorBidi" w:cstheme="majorBidi"/>
              </w:rPr>
              <w:t>25</w:t>
            </w:r>
          </w:p>
        </w:tc>
        <w:tc>
          <w:tcPr>
            <w:tcW w:w="656" w:type="dxa"/>
          </w:tcPr>
          <w:p w14:paraId="245C6350" w14:textId="09F11FF0"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656" w:type="dxa"/>
          </w:tcPr>
          <w:p w14:paraId="075AB747" w14:textId="6F31A5B1" w:rsidR="00E422F9" w:rsidRPr="000A3708" w:rsidRDefault="00E422F9" w:rsidP="009A413E">
            <w:pPr>
              <w:rPr>
                <w:rFonts w:asciiTheme="majorBidi" w:hAnsiTheme="majorBidi" w:cstheme="majorBidi"/>
              </w:rPr>
            </w:pPr>
            <w:r w:rsidRPr="000A3708">
              <w:rPr>
                <w:rFonts w:asciiTheme="majorBidi" w:hAnsiTheme="majorBidi" w:cstheme="majorBidi"/>
              </w:rPr>
              <w:t>150</w:t>
            </w:r>
          </w:p>
        </w:tc>
        <w:tc>
          <w:tcPr>
            <w:tcW w:w="889" w:type="dxa"/>
          </w:tcPr>
          <w:p w14:paraId="3E35CFA6" w14:textId="1251693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9A6035A" w14:textId="073CE104" w:rsidR="00E422F9" w:rsidRPr="000A3708" w:rsidRDefault="00E422F9" w:rsidP="009A413E">
            <w:pPr>
              <w:rPr>
                <w:rFonts w:asciiTheme="majorBidi" w:hAnsiTheme="majorBidi" w:cstheme="majorBidi"/>
              </w:rPr>
            </w:pPr>
            <w:r w:rsidRPr="000A3708">
              <w:rPr>
                <w:rFonts w:asciiTheme="majorBidi" w:hAnsiTheme="majorBidi" w:cstheme="majorBidi"/>
              </w:rPr>
              <w:t>14</w:t>
            </w:r>
          </w:p>
        </w:tc>
      </w:tr>
      <w:tr w:rsidR="00E422F9" w:rsidRPr="000A3708" w14:paraId="5FEF5B94" w14:textId="00DB61C6" w:rsidTr="00C6428C">
        <w:trPr>
          <w:jc w:val="center"/>
        </w:trPr>
        <w:tc>
          <w:tcPr>
            <w:tcW w:w="1787" w:type="dxa"/>
          </w:tcPr>
          <w:p w14:paraId="112E1BE1" w14:textId="024FC233" w:rsidR="00E422F9" w:rsidRPr="000A3708" w:rsidRDefault="00E422F9" w:rsidP="009A413E">
            <w:pPr>
              <w:rPr>
                <w:rFonts w:asciiTheme="majorBidi" w:hAnsiTheme="majorBidi" w:cstheme="majorBidi"/>
              </w:rPr>
            </w:pPr>
            <w:r w:rsidRPr="000A3708">
              <w:rPr>
                <w:rFonts w:asciiTheme="majorBidi" w:hAnsiTheme="majorBidi" w:cstheme="majorBidi"/>
              </w:rPr>
              <w:t>Michigan</w:t>
            </w:r>
          </w:p>
        </w:tc>
        <w:tc>
          <w:tcPr>
            <w:tcW w:w="723" w:type="dxa"/>
          </w:tcPr>
          <w:p w14:paraId="3F3B6007" w14:textId="204C93B9" w:rsidR="00E422F9" w:rsidRPr="000A3708" w:rsidRDefault="00E422F9" w:rsidP="009A413E">
            <w:pPr>
              <w:jc w:val="center"/>
              <w:rPr>
                <w:rFonts w:asciiTheme="majorBidi" w:hAnsiTheme="majorBidi" w:cstheme="majorBidi"/>
              </w:rPr>
            </w:pPr>
            <w:r w:rsidRPr="000A3708">
              <w:rPr>
                <w:rFonts w:asciiTheme="majorBidi" w:hAnsiTheme="majorBidi" w:cstheme="majorBidi"/>
              </w:rPr>
              <w:t>26</w:t>
            </w:r>
          </w:p>
        </w:tc>
        <w:tc>
          <w:tcPr>
            <w:tcW w:w="656" w:type="dxa"/>
          </w:tcPr>
          <w:p w14:paraId="30F047DA" w14:textId="2904FBC4" w:rsidR="00E422F9" w:rsidRPr="000A3708" w:rsidRDefault="00E422F9" w:rsidP="009A413E">
            <w:pPr>
              <w:rPr>
                <w:rFonts w:asciiTheme="majorBidi" w:hAnsiTheme="majorBidi" w:cstheme="majorBidi"/>
              </w:rPr>
            </w:pPr>
            <w:r w:rsidRPr="000A3708">
              <w:rPr>
                <w:rFonts w:asciiTheme="majorBidi" w:hAnsiTheme="majorBidi" w:cstheme="majorBidi"/>
              </w:rPr>
              <w:t>320</w:t>
            </w:r>
          </w:p>
        </w:tc>
        <w:tc>
          <w:tcPr>
            <w:tcW w:w="656" w:type="dxa"/>
          </w:tcPr>
          <w:p w14:paraId="0D014A1E" w14:textId="5EAE7A20" w:rsidR="00E422F9" w:rsidRPr="000A3708" w:rsidRDefault="00E422F9" w:rsidP="009A413E">
            <w:pPr>
              <w:rPr>
                <w:rFonts w:asciiTheme="majorBidi" w:hAnsiTheme="majorBidi" w:cstheme="majorBidi"/>
              </w:rPr>
            </w:pPr>
            <w:r w:rsidRPr="000A3708">
              <w:rPr>
                <w:rFonts w:asciiTheme="majorBidi" w:hAnsiTheme="majorBidi" w:cstheme="majorBidi"/>
              </w:rPr>
              <w:t>350</w:t>
            </w:r>
          </w:p>
        </w:tc>
        <w:tc>
          <w:tcPr>
            <w:tcW w:w="889" w:type="dxa"/>
          </w:tcPr>
          <w:p w14:paraId="05852529" w14:textId="583DB905"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7B42A6BE" w14:textId="4591001D" w:rsidR="00E422F9" w:rsidRPr="000A3708" w:rsidRDefault="00E422F9" w:rsidP="009A413E">
            <w:pPr>
              <w:rPr>
                <w:rFonts w:asciiTheme="majorBidi" w:hAnsiTheme="majorBidi" w:cstheme="majorBidi"/>
              </w:rPr>
            </w:pPr>
            <w:r w:rsidRPr="000A3708">
              <w:rPr>
                <w:rFonts w:asciiTheme="majorBidi" w:hAnsiTheme="majorBidi" w:cstheme="majorBidi"/>
              </w:rPr>
              <w:t>6</w:t>
            </w:r>
          </w:p>
        </w:tc>
      </w:tr>
      <w:tr w:rsidR="00E422F9" w:rsidRPr="000A3708" w14:paraId="1E682839" w14:textId="4703C19B" w:rsidTr="00C6428C">
        <w:trPr>
          <w:jc w:val="center"/>
        </w:trPr>
        <w:tc>
          <w:tcPr>
            <w:tcW w:w="1787" w:type="dxa"/>
          </w:tcPr>
          <w:p w14:paraId="7C9913C1" w14:textId="48D9CD0F" w:rsidR="00E422F9" w:rsidRPr="000A3708" w:rsidRDefault="00E422F9" w:rsidP="009A413E">
            <w:pPr>
              <w:rPr>
                <w:rFonts w:asciiTheme="majorBidi" w:hAnsiTheme="majorBidi" w:cstheme="majorBidi"/>
              </w:rPr>
            </w:pPr>
            <w:r w:rsidRPr="000A3708">
              <w:rPr>
                <w:rFonts w:asciiTheme="majorBidi" w:hAnsiTheme="majorBidi" w:cstheme="majorBidi"/>
              </w:rPr>
              <w:t>Minnesota</w:t>
            </w:r>
          </w:p>
        </w:tc>
        <w:tc>
          <w:tcPr>
            <w:tcW w:w="723" w:type="dxa"/>
          </w:tcPr>
          <w:p w14:paraId="1A829282" w14:textId="0BAFA4CD" w:rsidR="00E422F9" w:rsidRPr="000A3708" w:rsidRDefault="00E422F9" w:rsidP="009A413E">
            <w:pPr>
              <w:jc w:val="center"/>
              <w:rPr>
                <w:rFonts w:asciiTheme="majorBidi" w:hAnsiTheme="majorBidi" w:cstheme="majorBidi"/>
              </w:rPr>
            </w:pPr>
            <w:r w:rsidRPr="000A3708">
              <w:rPr>
                <w:rFonts w:asciiTheme="majorBidi" w:hAnsiTheme="majorBidi" w:cstheme="majorBidi"/>
              </w:rPr>
              <w:t>27</w:t>
            </w:r>
          </w:p>
        </w:tc>
        <w:tc>
          <w:tcPr>
            <w:tcW w:w="656" w:type="dxa"/>
          </w:tcPr>
          <w:p w14:paraId="1797CEE6" w14:textId="63DFC482"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35E903BB" w14:textId="668FFD2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4740DCEC" w14:textId="52EFD97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62742FA" w14:textId="66BE3213"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07930C4C" w14:textId="5B4171B2" w:rsidTr="00C6428C">
        <w:trPr>
          <w:jc w:val="center"/>
        </w:trPr>
        <w:tc>
          <w:tcPr>
            <w:tcW w:w="1787" w:type="dxa"/>
          </w:tcPr>
          <w:p w14:paraId="1CDBC80F" w14:textId="669C8A92" w:rsidR="00E422F9" w:rsidRPr="000A3708" w:rsidRDefault="00E422F9" w:rsidP="009A413E">
            <w:pPr>
              <w:rPr>
                <w:rFonts w:asciiTheme="majorBidi" w:hAnsiTheme="majorBidi" w:cstheme="majorBidi"/>
              </w:rPr>
            </w:pPr>
            <w:r w:rsidRPr="000A3708">
              <w:rPr>
                <w:rFonts w:asciiTheme="majorBidi" w:hAnsiTheme="majorBidi" w:cstheme="majorBidi"/>
              </w:rPr>
              <w:t>Mississippi</w:t>
            </w:r>
          </w:p>
        </w:tc>
        <w:tc>
          <w:tcPr>
            <w:tcW w:w="723" w:type="dxa"/>
          </w:tcPr>
          <w:p w14:paraId="64DAD671" w14:textId="1FC6AB1C" w:rsidR="00E422F9" w:rsidRPr="000A3708" w:rsidRDefault="00E422F9" w:rsidP="009A413E">
            <w:pPr>
              <w:jc w:val="center"/>
              <w:rPr>
                <w:rFonts w:asciiTheme="majorBidi" w:hAnsiTheme="majorBidi" w:cstheme="majorBidi"/>
              </w:rPr>
            </w:pPr>
            <w:r w:rsidRPr="000A3708">
              <w:rPr>
                <w:rFonts w:asciiTheme="majorBidi" w:hAnsiTheme="majorBidi" w:cstheme="majorBidi"/>
              </w:rPr>
              <w:t>28</w:t>
            </w:r>
          </w:p>
        </w:tc>
        <w:tc>
          <w:tcPr>
            <w:tcW w:w="656" w:type="dxa"/>
          </w:tcPr>
          <w:p w14:paraId="3696A784" w14:textId="1E3B528E"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A5320B" w14:textId="3CEFD813"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889" w:type="dxa"/>
          </w:tcPr>
          <w:p w14:paraId="787DA796" w14:textId="5675C21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78B3A3AF" w14:textId="2993DF11"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1D8D974" w14:textId="1E9B719A" w:rsidTr="00C6428C">
        <w:trPr>
          <w:jc w:val="center"/>
        </w:trPr>
        <w:tc>
          <w:tcPr>
            <w:tcW w:w="1787" w:type="dxa"/>
          </w:tcPr>
          <w:p w14:paraId="2F4B7B2E" w14:textId="1E7CF6E1" w:rsidR="00E422F9" w:rsidRPr="000A3708" w:rsidRDefault="00E422F9" w:rsidP="009A413E">
            <w:pPr>
              <w:rPr>
                <w:rFonts w:asciiTheme="majorBidi" w:hAnsiTheme="majorBidi" w:cstheme="majorBidi"/>
              </w:rPr>
            </w:pPr>
            <w:r w:rsidRPr="000A3708">
              <w:rPr>
                <w:rFonts w:asciiTheme="majorBidi" w:hAnsiTheme="majorBidi" w:cstheme="majorBidi"/>
              </w:rPr>
              <w:t>Missouri</w:t>
            </w:r>
          </w:p>
        </w:tc>
        <w:tc>
          <w:tcPr>
            <w:tcW w:w="723" w:type="dxa"/>
          </w:tcPr>
          <w:p w14:paraId="4FD60D12" w14:textId="2700A04A" w:rsidR="00E422F9" w:rsidRPr="000A3708" w:rsidRDefault="00E422F9" w:rsidP="009A413E">
            <w:pPr>
              <w:jc w:val="center"/>
              <w:rPr>
                <w:rFonts w:asciiTheme="majorBidi" w:hAnsiTheme="majorBidi" w:cstheme="majorBidi"/>
              </w:rPr>
            </w:pPr>
            <w:r w:rsidRPr="000A3708">
              <w:rPr>
                <w:rFonts w:asciiTheme="majorBidi" w:hAnsiTheme="majorBidi" w:cstheme="majorBidi"/>
              </w:rPr>
              <w:t>29</w:t>
            </w:r>
          </w:p>
        </w:tc>
        <w:tc>
          <w:tcPr>
            <w:tcW w:w="656" w:type="dxa"/>
          </w:tcPr>
          <w:p w14:paraId="7DC156B2" w14:textId="3A61AA7B" w:rsidR="00E422F9" w:rsidRPr="000A3708" w:rsidRDefault="00E422F9" w:rsidP="009A413E">
            <w:pPr>
              <w:rPr>
                <w:rFonts w:asciiTheme="majorBidi" w:hAnsiTheme="majorBidi" w:cstheme="majorBidi"/>
              </w:rPr>
            </w:pPr>
            <w:r w:rsidRPr="000A3708">
              <w:rPr>
                <w:rFonts w:asciiTheme="majorBidi" w:hAnsiTheme="majorBidi" w:cstheme="majorBidi"/>
              </w:rPr>
              <w:t>250</w:t>
            </w:r>
          </w:p>
        </w:tc>
        <w:tc>
          <w:tcPr>
            <w:tcW w:w="656" w:type="dxa"/>
          </w:tcPr>
          <w:p w14:paraId="7D27D356" w14:textId="584123FF" w:rsidR="00E422F9" w:rsidRPr="000A3708" w:rsidRDefault="00E422F9" w:rsidP="009A413E">
            <w:pPr>
              <w:rPr>
                <w:rFonts w:asciiTheme="majorBidi" w:hAnsiTheme="majorBidi" w:cstheme="majorBidi"/>
              </w:rPr>
            </w:pPr>
            <w:r w:rsidRPr="000A3708">
              <w:rPr>
                <w:rFonts w:asciiTheme="majorBidi" w:hAnsiTheme="majorBidi" w:cstheme="majorBidi"/>
              </w:rPr>
              <w:t>200</w:t>
            </w:r>
          </w:p>
        </w:tc>
        <w:tc>
          <w:tcPr>
            <w:tcW w:w="889" w:type="dxa"/>
          </w:tcPr>
          <w:p w14:paraId="7BE38100" w14:textId="7EA36708"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4C61F2B1" w14:textId="28E152B0" w:rsidR="00E422F9" w:rsidRPr="000A3708" w:rsidRDefault="00E422F9" w:rsidP="009A413E">
            <w:pPr>
              <w:rPr>
                <w:rFonts w:asciiTheme="majorBidi" w:hAnsiTheme="majorBidi" w:cstheme="majorBidi"/>
              </w:rPr>
            </w:pPr>
            <w:r w:rsidRPr="000A3708">
              <w:rPr>
                <w:rFonts w:asciiTheme="majorBidi" w:hAnsiTheme="majorBidi" w:cstheme="majorBidi"/>
              </w:rPr>
              <w:t>-20</w:t>
            </w:r>
          </w:p>
        </w:tc>
      </w:tr>
      <w:tr w:rsidR="00E422F9" w:rsidRPr="000A3708" w14:paraId="2592B432" w14:textId="64A850A8" w:rsidTr="00C6428C">
        <w:trPr>
          <w:jc w:val="center"/>
        </w:trPr>
        <w:tc>
          <w:tcPr>
            <w:tcW w:w="1787" w:type="dxa"/>
          </w:tcPr>
          <w:p w14:paraId="571B2C1A" w14:textId="3B17E889" w:rsidR="00E422F9" w:rsidRPr="000A3708" w:rsidRDefault="00E422F9" w:rsidP="009A413E">
            <w:pPr>
              <w:rPr>
                <w:rFonts w:asciiTheme="majorBidi" w:hAnsiTheme="majorBidi" w:cstheme="majorBidi"/>
              </w:rPr>
            </w:pPr>
            <w:r w:rsidRPr="000A3708">
              <w:rPr>
                <w:rFonts w:asciiTheme="majorBidi" w:hAnsiTheme="majorBidi" w:cstheme="majorBidi"/>
              </w:rPr>
              <w:t>Montana</w:t>
            </w:r>
          </w:p>
        </w:tc>
        <w:tc>
          <w:tcPr>
            <w:tcW w:w="723" w:type="dxa"/>
          </w:tcPr>
          <w:p w14:paraId="27FBCE5E" w14:textId="5E11F466" w:rsidR="00E422F9" w:rsidRPr="000A3708" w:rsidRDefault="00E422F9" w:rsidP="009A413E">
            <w:pPr>
              <w:jc w:val="center"/>
              <w:rPr>
                <w:rFonts w:asciiTheme="majorBidi" w:hAnsiTheme="majorBidi" w:cstheme="majorBidi"/>
              </w:rPr>
            </w:pPr>
            <w:r w:rsidRPr="000A3708">
              <w:rPr>
                <w:rFonts w:asciiTheme="majorBidi" w:hAnsiTheme="majorBidi" w:cstheme="majorBidi"/>
              </w:rPr>
              <w:t>30</w:t>
            </w:r>
          </w:p>
        </w:tc>
        <w:tc>
          <w:tcPr>
            <w:tcW w:w="656" w:type="dxa"/>
          </w:tcPr>
          <w:p w14:paraId="4877D00A" w14:textId="61C043F4"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3774ED5E" w14:textId="560ED855"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1BC311E8" w14:textId="5DB4A214"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282B2D80" w14:textId="672DF6A9"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742CB55" w14:textId="1B7D53A1" w:rsidTr="00C6428C">
        <w:trPr>
          <w:jc w:val="center"/>
        </w:trPr>
        <w:tc>
          <w:tcPr>
            <w:tcW w:w="1787" w:type="dxa"/>
          </w:tcPr>
          <w:p w14:paraId="08179D83" w14:textId="1F409E99" w:rsidR="00E422F9" w:rsidRPr="000A3708" w:rsidRDefault="00E422F9" w:rsidP="009A413E">
            <w:pPr>
              <w:rPr>
                <w:rFonts w:asciiTheme="majorBidi" w:hAnsiTheme="majorBidi" w:cstheme="majorBidi"/>
              </w:rPr>
            </w:pPr>
            <w:r w:rsidRPr="000A3708">
              <w:rPr>
                <w:rFonts w:asciiTheme="majorBidi" w:hAnsiTheme="majorBidi" w:cstheme="majorBidi"/>
              </w:rPr>
              <w:t>Nebraska</w:t>
            </w:r>
          </w:p>
        </w:tc>
        <w:tc>
          <w:tcPr>
            <w:tcW w:w="723" w:type="dxa"/>
          </w:tcPr>
          <w:p w14:paraId="716B6AA4" w14:textId="71D9CBC3" w:rsidR="00E422F9" w:rsidRPr="000A3708" w:rsidRDefault="00E422F9" w:rsidP="009A413E">
            <w:pPr>
              <w:jc w:val="center"/>
              <w:rPr>
                <w:rFonts w:asciiTheme="majorBidi" w:hAnsiTheme="majorBidi" w:cstheme="majorBidi"/>
              </w:rPr>
            </w:pPr>
            <w:r w:rsidRPr="000A3708">
              <w:rPr>
                <w:rFonts w:asciiTheme="majorBidi" w:hAnsiTheme="majorBidi" w:cstheme="majorBidi"/>
              </w:rPr>
              <w:t>31</w:t>
            </w:r>
          </w:p>
        </w:tc>
        <w:tc>
          <w:tcPr>
            <w:tcW w:w="656" w:type="dxa"/>
          </w:tcPr>
          <w:p w14:paraId="0D0258AD" w14:textId="0228C71E"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656" w:type="dxa"/>
          </w:tcPr>
          <w:p w14:paraId="2E108D29" w14:textId="128E27E6"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889" w:type="dxa"/>
          </w:tcPr>
          <w:p w14:paraId="4C042D18" w14:textId="75BAC2F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31FE0FF2" w14:textId="695CB198"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04AEA3AD" w14:textId="7AB68330" w:rsidTr="00C6428C">
        <w:trPr>
          <w:jc w:val="center"/>
        </w:trPr>
        <w:tc>
          <w:tcPr>
            <w:tcW w:w="1787" w:type="dxa"/>
          </w:tcPr>
          <w:p w14:paraId="387F5F03" w14:textId="0D110A5C" w:rsidR="00E422F9" w:rsidRPr="000A3708" w:rsidRDefault="00E422F9" w:rsidP="009A413E">
            <w:pPr>
              <w:rPr>
                <w:rFonts w:asciiTheme="majorBidi" w:hAnsiTheme="majorBidi" w:cstheme="majorBidi"/>
              </w:rPr>
            </w:pPr>
            <w:r w:rsidRPr="000A3708">
              <w:rPr>
                <w:rFonts w:asciiTheme="majorBidi" w:hAnsiTheme="majorBidi" w:cstheme="majorBidi"/>
              </w:rPr>
              <w:t>Nevada</w:t>
            </w:r>
          </w:p>
        </w:tc>
        <w:tc>
          <w:tcPr>
            <w:tcW w:w="723" w:type="dxa"/>
          </w:tcPr>
          <w:p w14:paraId="78A68BA8" w14:textId="5F64AAA4" w:rsidR="00E422F9" w:rsidRPr="000A3708" w:rsidRDefault="00E422F9" w:rsidP="009A413E">
            <w:pPr>
              <w:jc w:val="center"/>
              <w:rPr>
                <w:rFonts w:asciiTheme="majorBidi" w:hAnsiTheme="majorBidi" w:cstheme="majorBidi"/>
              </w:rPr>
            </w:pPr>
            <w:r w:rsidRPr="000A3708">
              <w:rPr>
                <w:rFonts w:asciiTheme="majorBidi" w:hAnsiTheme="majorBidi" w:cstheme="majorBidi"/>
              </w:rPr>
              <w:t>32</w:t>
            </w:r>
          </w:p>
        </w:tc>
        <w:tc>
          <w:tcPr>
            <w:tcW w:w="656" w:type="dxa"/>
          </w:tcPr>
          <w:p w14:paraId="096CB57C" w14:textId="40E6FDE2" w:rsidR="00E422F9" w:rsidRPr="000A3708" w:rsidRDefault="00E422F9" w:rsidP="009A413E">
            <w:pPr>
              <w:rPr>
                <w:rFonts w:asciiTheme="majorBidi" w:hAnsiTheme="majorBidi" w:cstheme="majorBidi"/>
              </w:rPr>
            </w:pPr>
            <w:r w:rsidRPr="000A3708">
              <w:rPr>
                <w:rFonts w:asciiTheme="majorBidi" w:hAnsiTheme="majorBidi" w:cstheme="majorBidi"/>
              </w:rPr>
              <w:t>160</w:t>
            </w:r>
          </w:p>
        </w:tc>
        <w:tc>
          <w:tcPr>
            <w:tcW w:w="656" w:type="dxa"/>
          </w:tcPr>
          <w:p w14:paraId="2A7AFCC9" w14:textId="729D4F0F"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4B408156" w14:textId="18D7491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46D3C531" w14:textId="24160C42"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2E8F7A8C" w14:textId="4540D346" w:rsidTr="00C6428C">
        <w:trPr>
          <w:jc w:val="center"/>
        </w:trPr>
        <w:tc>
          <w:tcPr>
            <w:tcW w:w="1787" w:type="dxa"/>
          </w:tcPr>
          <w:p w14:paraId="3AC9D8BF" w14:textId="61C7166E" w:rsidR="00E422F9" w:rsidRPr="000A3708" w:rsidRDefault="00E422F9" w:rsidP="009A413E">
            <w:pPr>
              <w:rPr>
                <w:rFonts w:asciiTheme="majorBidi" w:hAnsiTheme="majorBidi" w:cstheme="majorBidi"/>
              </w:rPr>
            </w:pPr>
            <w:r w:rsidRPr="000A3708">
              <w:rPr>
                <w:rFonts w:asciiTheme="majorBidi" w:hAnsiTheme="majorBidi" w:cstheme="majorBidi"/>
              </w:rPr>
              <w:t>New Hampshire</w:t>
            </w:r>
          </w:p>
        </w:tc>
        <w:tc>
          <w:tcPr>
            <w:tcW w:w="723" w:type="dxa"/>
          </w:tcPr>
          <w:p w14:paraId="082C5E4D" w14:textId="33F34320" w:rsidR="00E422F9" w:rsidRPr="000A3708" w:rsidRDefault="00E422F9" w:rsidP="009A413E">
            <w:pPr>
              <w:jc w:val="center"/>
              <w:rPr>
                <w:rFonts w:asciiTheme="majorBidi" w:hAnsiTheme="majorBidi" w:cstheme="majorBidi"/>
              </w:rPr>
            </w:pPr>
            <w:r w:rsidRPr="000A3708">
              <w:rPr>
                <w:rFonts w:asciiTheme="majorBidi" w:hAnsiTheme="majorBidi" w:cstheme="majorBidi"/>
              </w:rPr>
              <w:t>33</w:t>
            </w:r>
          </w:p>
        </w:tc>
        <w:tc>
          <w:tcPr>
            <w:tcW w:w="656" w:type="dxa"/>
          </w:tcPr>
          <w:p w14:paraId="6C8CFA5D" w14:textId="2848B3F4"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776DBFF6" w14:textId="17EEEE9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86A3C13" w14:textId="161ACD0C"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62F6028A" w14:textId="7CE0F300" w:rsidR="00E422F9" w:rsidRPr="000A3708" w:rsidRDefault="00E422F9" w:rsidP="009A413E">
            <w:pPr>
              <w:rPr>
                <w:rFonts w:asciiTheme="majorBidi" w:hAnsiTheme="majorBidi" w:cstheme="majorBidi"/>
              </w:rPr>
            </w:pPr>
            <w:r w:rsidRPr="000A3708">
              <w:rPr>
                <w:rFonts w:asciiTheme="majorBidi" w:hAnsiTheme="majorBidi" w:cstheme="majorBidi"/>
              </w:rPr>
              <w:t>50</w:t>
            </w:r>
          </w:p>
        </w:tc>
      </w:tr>
      <w:tr w:rsidR="00E422F9" w:rsidRPr="000A3708" w14:paraId="660D3037" w14:textId="12CC475F" w:rsidTr="00C6428C">
        <w:trPr>
          <w:jc w:val="center"/>
        </w:trPr>
        <w:tc>
          <w:tcPr>
            <w:tcW w:w="1787" w:type="dxa"/>
          </w:tcPr>
          <w:p w14:paraId="515D17F0" w14:textId="2DB45DD7" w:rsidR="00E422F9" w:rsidRPr="000A3708" w:rsidRDefault="00E422F9" w:rsidP="009A413E">
            <w:pPr>
              <w:rPr>
                <w:rFonts w:asciiTheme="majorBidi" w:hAnsiTheme="majorBidi" w:cstheme="majorBidi"/>
              </w:rPr>
            </w:pPr>
            <w:r w:rsidRPr="000A3708">
              <w:rPr>
                <w:rFonts w:asciiTheme="majorBidi" w:hAnsiTheme="majorBidi" w:cstheme="majorBidi"/>
              </w:rPr>
              <w:t>New Jersey</w:t>
            </w:r>
          </w:p>
        </w:tc>
        <w:tc>
          <w:tcPr>
            <w:tcW w:w="723" w:type="dxa"/>
          </w:tcPr>
          <w:p w14:paraId="5BDC9170" w14:textId="1662EB88" w:rsidR="00E422F9" w:rsidRPr="000A3708" w:rsidRDefault="00E422F9" w:rsidP="009A413E">
            <w:pPr>
              <w:jc w:val="center"/>
              <w:rPr>
                <w:rFonts w:asciiTheme="majorBidi" w:hAnsiTheme="majorBidi" w:cstheme="majorBidi"/>
              </w:rPr>
            </w:pPr>
            <w:r w:rsidRPr="000A3708">
              <w:rPr>
                <w:rFonts w:asciiTheme="majorBidi" w:hAnsiTheme="majorBidi" w:cstheme="majorBidi"/>
              </w:rPr>
              <w:t>34</w:t>
            </w:r>
          </w:p>
        </w:tc>
        <w:tc>
          <w:tcPr>
            <w:tcW w:w="656" w:type="dxa"/>
          </w:tcPr>
          <w:p w14:paraId="7B6C2C2C" w14:textId="292A6E77"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656" w:type="dxa"/>
          </w:tcPr>
          <w:p w14:paraId="7FE799F4" w14:textId="44448966" w:rsidR="00E422F9" w:rsidRPr="000A3708" w:rsidRDefault="00E422F9" w:rsidP="009A413E">
            <w:pPr>
              <w:rPr>
                <w:rFonts w:asciiTheme="majorBidi" w:hAnsiTheme="majorBidi" w:cstheme="majorBidi"/>
              </w:rPr>
            </w:pPr>
            <w:r w:rsidRPr="000A3708">
              <w:rPr>
                <w:rFonts w:asciiTheme="majorBidi" w:hAnsiTheme="majorBidi" w:cstheme="majorBidi"/>
              </w:rPr>
              <w:t>210</w:t>
            </w:r>
          </w:p>
        </w:tc>
        <w:tc>
          <w:tcPr>
            <w:tcW w:w="889" w:type="dxa"/>
          </w:tcPr>
          <w:p w14:paraId="730A1D26" w14:textId="1D38FDD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1131" w:type="dxa"/>
          </w:tcPr>
          <w:p w14:paraId="41DAB5D1" w14:textId="5CD73B96" w:rsidR="00E422F9" w:rsidRPr="000A3708" w:rsidRDefault="00E422F9" w:rsidP="009A413E">
            <w:pPr>
              <w:rPr>
                <w:rFonts w:asciiTheme="majorBidi" w:hAnsiTheme="majorBidi" w:cstheme="majorBidi"/>
              </w:rPr>
            </w:pPr>
            <w:r w:rsidRPr="000A3708">
              <w:rPr>
                <w:rFonts w:asciiTheme="majorBidi" w:hAnsiTheme="majorBidi" w:cstheme="majorBidi"/>
              </w:rPr>
              <w:t>17</w:t>
            </w:r>
          </w:p>
        </w:tc>
      </w:tr>
      <w:tr w:rsidR="00E422F9" w:rsidRPr="000A3708" w14:paraId="796842B2" w14:textId="7E7DF681" w:rsidTr="00C6428C">
        <w:trPr>
          <w:jc w:val="center"/>
        </w:trPr>
        <w:tc>
          <w:tcPr>
            <w:tcW w:w="1787" w:type="dxa"/>
          </w:tcPr>
          <w:p w14:paraId="22FFA019" w14:textId="1A171F2F" w:rsidR="00E422F9" w:rsidRPr="000A3708" w:rsidRDefault="00E422F9" w:rsidP="009A413E">
            <w:pPr>
              <w:rPr>
                <w:rFonts w:asciiTheme="majorBidi" w:hAnsiTheme="majorBidi" w:cstheme="majorBidi"/>
              </w:rPr>
            </w:pPr>
            <w:r w:rsidRPr="000A3708">
              <w:rPr>
                <w:rFonts w:asciiTheme="majorBidi" w:hAnsiTheme="majorBidi" w:cstheme="majorBidi"/>
              </w:rPr>
              <w:t>New Mexico</w:t>
            </w:r>
          </w:p>
        </w:tc>
        <w:tc>
          <w:tcPr>
            <w:tcW w:w="723" w:type="dxa"/>
          </w:tcPr>
          <w:p w14:paraId="024E12A8" w14:textId="6BF29021" w:rsidR="00E422F9" w:rsidRPr="000A3708" w:rsidRDefault="00E422F9" w:rsidP="009A413E">
            <w:pPr>
              <w:jc w:val="center"/>
              <w:rPr>
                <w:rFonts w:asciiTheme="majorBidi" w:hAnsiTheme="majorBidi" w:cstheme="majorBidi"/>
              </w:rPr>
            </w:pPr>
            <w:r w:rsidRPr="000A3708">
              <w:rPr>
                <w:rFonts w:asciiTheme="majorBidi" w:hAnsiTheme="majorBidi" w:cstheme="majorBidi"/>
              </w:rPr>
              <w:t>35</w:t>
            </w:r>
          </w:p>
        </w:tc>
        <w:tc>
          <w:tcPr>
            <w:tcW w:w="656" w:type="dxa"/>
          </w:tcPr>
          <w:p w14:paraId="43ADAB0F" w14:textId="37C45718"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8883F54" w14:textId="1457E6C6"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1DF27467" w14:textId="2E6F92C0"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1669C10" w14:textId="4815DB9C"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5BD5C0A7" w14:textId="187DEC8E" w:rsidTr="00C6428C">
        <w:trPr>
          <w:jc w:val="center"/>
        </w:trPr>
        <w:tc>
          <w:tcPr>
            <w:tcW w:w="1787" w:type="dxa"/>
          </w:tcPr>
          <w:p w14:paraId="2FD3981B" w14:textId="041401DB" w:rsidR="00E422F9" w:rsidRPr="000A3708" w:rsidRDefault="00E422F9" w:rsidP="009A413E">
            <w:pPr>
              <w:rPr>
                <w:rFonts w:asciiTheme="majorBidi" w:hAnsiTheme="majorBidi" w:cstheme="majorBidi"/>
              </w:rPr>
            </w:pPr>
            <w:r w:rsidRPr="000A3708">
              <w:rPr>
                <w:rFonts w:asciiTheme="majorBidi" w:hAnsiTheme="majorBidi" w:cstheme="majorBidi"/>
              </w:rPr>
              <w:t>New York</w:t>
            </w:r>
          </w:p>
        </w:tc>
        <w:tc>
          <w:tcPr>
            <w:tcW w:w="723" w:type="dxa"/>
          </w:tcPr>
          <w:p w14:paraId="7884E5B7" w14:textId="53902604" w:rsidR="00E422F9" w:rsidRPr="000A3708" w:rsidRDefault="00E422F9" w:rsidP="009A413E">
            <w:pPr>
              <w:jc w:val="center"/>
              <w:rPr>
                <w:rFonts w:asciiTheme="majorBidi" w:hAnsiTheme="majorBidi" w:cstheme="majorBidi"/>
              </w:rPr>
            </w:pPr>
            <w:r w:rsidRPr="000A3708">
              <w:rPr>
                <w:rFonts w:asciiTheme="majorBidi" w:hAnsiTheme="majorBidi" w:cstheme="majorBidi"/>
              </w:rPr>
              <w:t>36</w:t>
            </w:r>
          </w:p>
        </w:tc>
        <w:tc>
          <w:tcPr>
            <w:tcW w:w="656" w:type="dxa"/>
          </w:tcPr>
          <w:p w14:paraId="637F1DF2" w14:textId="082E6FD5" w:rsidR="00E422F9" w:rsidRPr="000A3708" w:rsidRDefault="00E422F9" w:rsidP="009A413E">
            <w:pPr>
              <w:rPr>
                <w:rFonts w:asciiTheme="majorBidi" w:hAnsiTheme="majorBidi" w:cstheme="majorBidi"/>
              </w:rPr>
            </w:pPr>
            <w:r w:rsidRPr="000A3708">
              <w:rPr>
                <w:rFonts w:asciiTheme="majorBidi" w:hAnsiTheme="majorBidi" w:cstheme="majorBidi"/>
              </w:rPr>
              <w:t>300</w:t>
            </w:r>
          </w:p>
        </w:tc>
        <w:tc>
          <w:tcPr>
            <w:tcW w:w="656" w:type="dxa"/>
          </w:tcPr>
          <w:p w14:paraId="1EACBA76" w14:textId="0B3CEFCF"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889" w:type="dxa"/>
          </w:tcPr>
          <w:p w14:paraId="637A09C5" w14:textId="095DA193" w:rsidR="00E422F9" w:rsidRPr="000A3708" w:rsidRDefault="00E422F9" w:rsidP="009A413E">
            <w:pPr>
              <w:rPr>
                <w:rFonts w:asciiTheme="majorBidi" w:hAnsiTheme="majorBidi" w:cstheme="majorBidi"/>
              </w:rPr>
            </w:pPr>
            <w:r w:rsidRPr="000A3708">
              <w:rPr>
                <w:rFonts w:asciiTheme="majorBidi" w:hAnsiTheme="majorBidi" w:cstheme="majorBidi"/>
              </w:rPr>
              <w:t>40</w:t>
            </w:r>
          </w:p>
        </w:tc>
        <w:tc>
          <w:tcPr>
            <w:tcW w:w="1131" w:type="dxa"/>
          </w:tcPr>
          <w:p w14:paraId="31E8B5CA" w14:textId="0996BBA7" w:rsidR="00E422F9" w:rsidRPr="000A3708" w:rsidRDefault="00E422F9" w:rsidP="009A413E">
            <w:pPr>
              <w:rPr>
                <w:rFonts w:asciiTheme="majorBidi" w:hAnsiTheme="majorBidi" w:cstheme="majorBidi"/>
              </w:rPr>
            </w:pPr>
            <w:r w:rsidRPr="000A3708">
              <w:rPr>
                <w:rFonts w:asciiTheme="majorBidi" w:hAnsiTheme="majorBidi" w:cstheme="majorBidi"/>
              </w:rPr>
              <w:t>13</w:t>
            </w:r>
          </w:p>
        </w:tc>
      </w:tr>
      <w:tr w:rsidR="00E422F9" w:rsidRPr="000A3708" w14:paraId="0C2A1104" w14:textId="4792D4AF" w:rsidTr="00C6428C">
        <w:trPr>
          <w:jc w:val="center"/>
        </w:trPr>
        <w:tc>
          <w:tcPr>
            <w:tcW w:w="1787" w:type="dxa"/>
          </w:tcPr>
          <w:p w14:paraId="324CAAB3" w14:textId="0E97CF61" w:rsidR="00E422F9" w:rsidRPr="000A3708" w:rsidRDefault="00E422F9" w:rsidP="009A413E">
            <w:pPr>
              <w:rPr>
                <w:rFonts w:asciiTheme="majorBidi" w:hAnsiTheme="majorBidi" w:cstheme="majorBidi"/>
              </w:rPr>
            </w:pPr>
            <w:r w:rsidRPr="000A3708">
              <w:rPr>
                <w:rFonts w:asciiTheme="majorBidi" w:hAnsiTheme="majorBidi" w:cstheme="majorBidi"/>
              </w:rPr>
              <w:t>North Carolina</w:t>
            </w:r>
          </w:p>
        </w:tc>
        <w:tc>
          <w:tcPr>
            <w:tcW w:w="723" w:type="dxa"/>
          </w:tcPr>
          <w:p w14:paraId="110D3AE6" w14:textId="5C0F542C" w:rsidR="00E422F9" w:rsidRPr="000A3708" w:rsidRDefault="00E422F9" w:rsidP="009A413E">
            <w:pPr>
              <w:jc w:val="center"/>
              <w:rPr>
                <w:rFonts w:asciiTheme="majorBidi" w:hAnsiTheme="majorBidi" w:cstheme="majorBidi"/>
              </w:rPr>
            </w:pPr>
            <w:r w:rsidRPr="000A3708">
              <w:rPr>
                <w:rFonts w:asciiTheme="majorBidi" w:hAnsiTheme="majorBidi" w:cstheme="majorBidi"/>
              </w:rPr>
              <w:t>37</w:t>
            </w:r>
          </w:p>
        </w:tc>
        <w:tc>
          <w:tcPr>
            <w:tcW w:w="656" w:type="dxa"/>
          </w:tcPr>
          <w:p w14:paraId="423D5B4F" w14:textId="1D6D9C2D" w:rsidR="00E422F9" w:rsidRPr="000A3708" w:rsidRDefault="00E422F9" w:rsidP="009A413E">
            <w:pPr>
              <w:rPr>
                <w:rFonts w:asciiTheme="majorBidi" w:hAnsiTheme="majorBidi" w:cstheme="majorBidi"/>
              </w:rPr>
            </w:pPr>
            <w:r w:rsidRPr="000A3708">
              <w:rPr>
                <w:rFonts w:asciiTheme="majorBidi" w:hAnsiTheme="majorBidi" w:cstheme="majorBidi"/>
              </w:rPr>
              <w:t>340</w:t>
            </w:r>
          </w:p>
        </w:tc>
        <w:tc>
          <w:tcPr>
            <w:tcW w:w="656" w:type="dxa"/>
          </w:tcPr>
          <w:p w14:paraId="46E4CE13" w14:textId="3BC87C51" w:rsidR="00E422F9" w:rsidRPr="000A3708" w:rsidRDefault="00E422F9" w:rsidP="009A413E">
            <w:pPr>
              <w:rPr>
                <w:rFonts w:asciiTheme="majorBidi" w:hAnsiTheme="majorBidi" w:cstheme="majorBidi"/>
              </w:rPr>
            </w:pPr>
            <w:r w:rsidRPr="000A3708">
              <w:rPr>
                <w:rFonts w:asciiTheme="majorBidi" w:hAnsiTheme="majorBidi" w:cstheme="majorBidi"/>
              </w:rPr>
              <w:t>390</w:t>
            </w:r>
          </w:p>
        </w:tc>
        <w:tc>
          <w:tcPr>
            <w:tcW w:w="889" w:type="dxa"/>
          </w:tcPr>
          <w:p w14:paraId="52C289B7" w14:textId="680C455D" w:rsidR="00E422F9" w:rsidRPr="000A3708" w:rsidRDefault="00E422F9" w:rsidP="009A413E">
            <w:pPr>
              <w:rPr>
                <w:rFonts w:asciiTheme="majorBidi" w:hAnsiTheme="majorBidi" w:cstheme="majorBidi"/>
              </w:rPr>
            </w:pPr>
            <w:r w:rsidRPr="000A3708">
              <w:rPr>
                <w:rFonts w:asciiTheme="majorBidi" w:hAnsiTheme="majorBidi" w:cstheme="majorBidi"/>
              </w:rPr>
              <w:t>50</w:t>
            </w:r>
          </w:p>
        </w:tc>
        <w:tc>
          <w:tcPr>
            <w:tcW w:w="1131" w:type="dxa"/>
          </w:tcPr>
          <w:p w14:paraId="66F6104B" w14:textId="76A9B02F"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2B084D0" w14:textId="08DBFB78" w:rsidTr="00C6428C">
        <w:trPr>
          <w:jc w:val="center"/>
        </w:trPr>
        <w:tc>
          <w:tcPr>
            <w:tcW w:w="1787" w:type="dxa"/>
          </w:tcPr>
          <w:p w14:paraId="44DB90A2" w14:textId="70FB8524" w:rsidR="00E422F9" w:rsidRPr="000A3708" w:rsidRDefault="00E422F9" w:rsidP="009A413E">
            <w:pPr>
              <w:rPr>
                <w:rFonts w:asciiTheme="majorBidi" w:hAnsiTheme="majorBidi" w:cstheme="majorBidi"/>
              </w:rPr>
            </w:pPr>
            <w:r w:rsidRPr="000A3708">
              <w:rPr>
                <w:rFonts w:asciiTheme="majorBidi" w:hAnsiTheme="majorBidi" w:cstheme="majorBidi"/>
              </w:rPr>
              <w:t>North Dakota</w:t>
            </w:r>
          </w:p>
        </w:tc>
        <w:tc>
          <w:tcPr>
            <w:tcW w:w="723" w:type="dxa"/>
          </w:tcPr>
          <w:p w14:paraId="6A4B3C1E" w14:textId="531D0B54" w:rsidR="00E422F9" w:rsidRPr="000A3708" w:rsidRDefault="00E422F9" w:rsidP="009A413E">
            <w:pPr>
              <w:jc w:val="center"/>
              <w:rPr>
                <w:rFonts w:asciiTheme="majorBidi" w:hAnsiTheme="majorBidi" w:cstheme="majorBidi"/>
              </w:rPr>
            </w:pPr>
            <w:r w:rsidRPr="000A3708">
              <w:rPr>
                <w:rFonts w:asciiTheme="majorBidi" w:hAnsiTheme="majorBidi" w:cstheme="majorBidi"/>
              </w:rPr>
              <w:t>38</w:t>
            </w:r>
          </w:p>
        </w:tc>
        <w:tc>
          <w:tcPr>
            <w:tcW w:w="656" w:type="dxa"/>
          </w:tcPr>
          <w:p w14:paraId="364869F3" w14:textId="4399472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1315539D" w14:textId="1555F809"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34357AB0" w14:textId="39CDED22"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A4AE57C" w14:textId="66D8F5F4"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7B002E5E" w14:textId="2652BD69" w:rsidTr="00C6428C">
        <w:trPr>
          <w:jc w:val="center"/>
        </w:trPr>
        <w:tc>
          <w:tcPr>
            <w:tcW w:w="1787" w:type="dxa"/>
          </w:tcPr>
          <w:p w14:paraId="48E3CEFE" w14:textId="7C2FAC29" w:rsidR="00E422F9" w:rsidRPr="000A3708" w:rsidRDefault="00E422F9" w:rsidP="009A413E">
            <w:pPr>
              <w:rPr>
                <w:rFonts w:asciiTheme="majorBidi" w:hAnsiTheme="majorBidi" w:cstheme="majorBidi"/>
              </w:rPr>
            </w:pPr>
            <w:r w:rsidRPr="000A3708">
              <w:rPr>
                <w:rFonts w:asciiTheme="majorBidi" w:hAnsiTheme="majorBidi" w:cstheme="majorBidi"/>
              </w:rPr>
              <w:t>Ohio</w:t>
            </w:r>
          </w:p>
        </w:tc>
        <w:tc>
          <w:tcPr>
            <w:tcW w:w="723" w:type="dxa"/>
          </w:tcPr>
          <w:p w14:paraId="4AAFF821" w14:textId="1C486C36" w:rsidR="00E422F9" w:rsidRPr="000A3708" w:rsidRDefault="00E422F9" w:rsidP="009A413E">
            <w:pPr>
              <w:jc w:val="center"/>
              <w:rPr>
                <w:rFonts w:asciiTheme="majorBidi" w:hAnsiTheme="majorBidi" w:cstheme="majorBidi"/>
              </w:rPr>
            </w:pPr>
            <w:r w:rsidRPr="000A3708">
              <w:rPr>
                <w:rFonts w:asciiTheme="majorBidi" w:hAnsiTheme="majorBidi" w:cstheme="majorBidi"/>
              </w:rPr>
              <w:t>39</w:t>
            </w:r>
          </w:p>
        </w:tc>
        <w:tc>
          <w:tcPr>
            <w:tcW w:w="656" w:type="dxa"/>
          </w:tcPr>
          <w:p w14:paraId="6688BF4A" w14:textId="634E3765" w:rsidR="00E422F9" w:rsidRPr="000A3708" w:rsidRDefault="00E422F9" w:rsidP="009A413E">
            <w:pPr>
              <w:rPr>
                <w:rFonts w:asciiTheme="majorBidi" w:hAnsiTheme="majorBidi" w:cstheme="majorBidi"/>
              </w:rPr>
            </w:pPr>
            <w:r w:rsidRPr="000A3708">
              <w:rPr>
                <w:rFonts w:asciiTheme="majorBidi" w:hAnsiTheme="majorBidi" w:cstheme="majorBidi"/>
              </w:rPr>
              <w:t>520</w:t>
            </w:r>
          </w:p>
        </w:tc>
        <w:tc>
          <w:tcPr>
            <w:tcW w:w="656" w:type="dxa"/>
          </w:tcPr>
          <w:p w14:paraId="271F62A2" w14:textId="1E19251F" w:rsidR="00E422F9" w:rsidRPr="000A3708" w:rsidRDefault="00E422F9" w:rsidP="009A413E">
            <w:pPr>
              <w:rPr>
                <w:rFonts w:asciiTheme="majorBidi" w:hAnsiTheme="majorBidi" w:cstheme="majorBidi"/>
              </w:rPr>
            </w:pPr>
            <w:r w:rsidRPr="000A3708">
              <w:rPr>
                <w:rFonts w:asciiTheme="majorBidi" w:hAnsiTheme="majorBidi" w:cstheme="majorBidi"/>
              </w:rPr>
              <w:t>460</w:t>
            </w:r>
          </w:p>
        </w:tc>
        <w:tc>
          <w:tcPr>
            <w:tcW w:w="889" w:type="dxa"/>
          </w:tcPr>
          <w:p w14:paraId="7A17B824" w14:textId="2C0EFDDB"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4F392642" w14:textId="2C608DA6" w:rsidR="00E422F9" w:rsidRPr="000A3708" w:rsidRDefault="00E422F9" w:rsidP="009A413E">
            <w:pPr>
              <w:rPr>
                <w:rFonts w:asciiTheme="majorBidi" w:hAnsiTheme="majorBidi" w:cstheme="majorBidi"/>
              </w:rPr>
            </w:pPr>
            <w:r w:rsidRPr="000A3708">
              <w:rPr>
                <w:rFonts w:asciiTheme="majorBidi" w:hAnsiTheme="majorBidi" w:cstheme="majorBidi"/>
              </w:rPr>
              <w:t>-12</w:t>
            </w:r>
          </w:p>
        </w:tc>
      </w:tr>
      <w:tr w:rsidR="00E422F9" w:rsidRPr="000A3708" w14:paraId="14599E3A" w14:textId="5E7D85E5" w:rsidTr="00C6428C">
        <w:trPr>
          <w:jc w:val="center"/>
        </w:trPr>
        <w:tc>
          <w:tcPr>
            <w:tcW w:w="1787" w:type="dxa"/>
          </w:tcPr>
          <w:p w14:paraId="50FFBE90" w14:textId="4BECAB49" w:rsidR="00E422F9" w:rsidRPr="000A3708" w:rsidRDefault="00E422F9" w:rsidP="009A413E">
            <w:pPr>
              <w:rPr>
                <w:rFonts w:asciiTheme="majorBidi" w:hAnsiTheme="majorBidi" w:cstheme="majorBidi"/>
              </w:rPr>
            </w:pPr>
            <w:r w:rsidRPr="000A3708">
              <w:rPr>
                <w:rFonts w:asciiTheme="majorBidi" w:hAnsiTheme="majorBidi" w:cstheme="majorBidi"/>
              </w:rPr>
              <w:t>Oklahoma</w:t>
            </w:r>
          </w:p>
        </w:tc>
        <w:tc>
          <w:tcPr>
            <w:tcW w:w="723" w:type="dxa"/>
          </w:tcPr>
          <w:p w14:paraId="2C689DC8" w14:textId="216C0D2A" w:rsidR="00E422F9" w:rsidRPr="000A3708" w:rsidRDefault="00E422F9" w:rsidP="009A413E">
            <w:pPr>
              <w:jc w:val="center"/>
              <w:rPr>
                <w:rFonts w:asciiTheme="majorBidi" w:hAnsiTheme="majorBidi" w:cstheme="majorBidi"/>
              </w:rPr>
            </w:pPr>
            <w:r w:rsidRPr="000A3708">
              <w:rPr>
                <w:rFonts w:asciiTheme="majorBidi" w:hAnsiTheme="majorBidi" w:cstheme="majorBidi"/>
              </w:rPr>
              <w:t>40</w:t>
            </w:r>
          </w:p>
        </w:tc>
        <w:tc>
          <w:tcPr>
            <w:tcW w:w="656" w:type="dxa"/>
          </w:tcPr>
          <w:p w14:paraId="7E3E823C" w14:textId="5BCEED0B" w:rsidR="00E422F9" w:rsidRPr="000A3708" w:rsidRDefault="00E422F9" w:rsidP="009A413E">
            <w:pPr>
              <w:rPr>
                <w:rFonts w:asciiTheme="majorBidi" w:hAnsiTheme="majorBidi" w:cstheme="majorBidi"/>
              </w:rPr>
            </w:pPr>
            <w:r w:rsidRPr="000A3708">
              <w:rPr>
                <w:rFonts w:asciiTheme="majorBidi" w:hAnsiTheme="majorBidi" w:cstheme="majorBidi"/>
              </w:rPr>
              <w:t>240</w:t>
            </w:r>
          </w:p>
        </w:tc>
        <w:tc>
          <w:tcPr>
            <w:tcW w:w="656" w:type="dxa"/>
          </w:tcPr>
          <w:p w14:paraId="3F173587" w14:textId="45B1E469"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786D4E16" w14:textId="562D7F7E" w:rsidR="00E422F9" w:rsidRPr="000A3708" w:rsidRDefault="00E422F9" w:rsidP="009A413E">
            <w:pPr>
              <w:rPr>
                <w:rFonts w:asciiTheme="majorBidi" w:hAnsiTheme="majorBidi" w:cstheme="majorBidi"/>
              </w:rPr>
            </w:pPr>
            <w:r w:rsidRPr="000A3708">
              <w:rPr>
                <w:rFonts w:asciiTheme="majorBidi" w:hAnsiTheme="majorBidi" w:cstheme="majorBidi"/>
              </w:rPr>
              <w:t>-60</w:t>
            </w:r>
          </w:p>
        </w:tc>
        <w:tc>
          <w:tcPr>
            <w:tcW w:w="1131" w:type="dxa"/>
          </w:tcPr>
          <w:p w14:paraId="10868CD1" w14:textId="0F26E463"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0785A9FE" w14:textId="14D4F39D" w:rsidTr="00C6428C">
        <w:trPr>
          <w:jc w:val="center"/>
        </w:trPr>
        <w:tc>
          <w:tcPr>
            <w:tcW w:w="1787" w:type="dxa"/>
          </w:tcPr>
          <w:p w14:paraId="4D17D0D7" w14:textId="5173FC3D" w:rsidR="00E422F9" w:rsidRPr="000A3708" w:rsidRDefault="00E422F9" w:rsidP="009A413E">
            <w:pPr>
              <w:rPr>
                <w:rFonts w:asciiTheme="majorBidi" w:hAnsiTheme="majorBidi" w:cstheme="majorBidi"/>
              </w:rPr>
            </w:pPr>
            <w:r w:rsidRPr="000A3708">
              <w:rPr>
                <w:rFonts w:asciiTheme="majorBidi" w:hAnsiTheme="majorBidi" w:cstheme="majorBidi"/>
              </w:rPr>
              <w:t>Oregon</w:t>
            </w:r>
          </w:p>
        </w:tc>
        <w:tc>
          <w:tcPr>
            <w:tcW w:w="723" w:type="dxa"/>
          </w:tcPr>
          <w:p w14:paraId="109BD7AF" w14:textId="4941CAEA" w:rsidR="00E422F9" w:rsidRPr="000A3708" w:rsidRDefault="00E422F9" w:rsidP="009A413E">
            <w:pPr>
              <w:jc w:val="center"/>
              <w:rPr>
                <w:rFonts w:asciiTheme="majorBidi" w:hAnsiTheme="majorBidi" w:cstheme="majorBidi"/>
              </w:rPr>
            </w:pPr>
            <w:r w:rsidRPr="000A3708">
              <w:rPr>
                <w:rFonts w:asciiTheme="majorBidi" w:hAnsiTheme="majorBidi" w:cstheme="majorBidi"/>
              </w:rPr>
              <w:t>41</w:t>
            </w:r>
          </w:p>
        </w:tc>
        <w:tc>
          <w:tcPr>
            <w:tcW w:w="656" w:type="dxa"/>
          </w:tcPr>
          <w:p w14:paraId="25B3A3AB" w14:textId="4479D2E1"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779AAF9C" w14:textId="54947B4B"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044FE15F" w14:textId="0D5EADC1"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48927EAA" w14:textId="62145D97"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02272F9" w14:textId="3712152D" w:rsidTr="00C6428C">
        <w:trPr>
          <w:jc w:val="center"/>
        </w:trPr>
        <w:tc>
          <w:tcPr>
            <w:tcW w:w="1787" w:type="dxa"/>
          </w:tcPr>
          <w:p w14:paraId="2DD73CC2" w14:textId="69A09F80" w:rsidR="00E422F9" w:rsidRPr="000A3708" w:rsidRDefault="00E422F9" w:rsidP="009A413E">
            <w:pPr>
              <w:rPr>
                <w:rFonts w:asciiTheme="majorBidi" w:hAnsiTheme="majorBidi" w:cstheme="majorBidi"/>
              </w:rPr>
            </w:pPr>
            <w:r w:rsidRPr="000A3708">
              <w:rPr>
                <w:rFonts w:asciiTheme="majorBidi" w:hAnsiTheme="majorBidi" w:cstheme="majorBidi"/>
              </w:rPr>
              <w:t>Pennsylvania</w:t>
            </w:r>
          </w:p>
        </w:tc>
        <w:tc>
          <w:tcPr>
            <w:tcW w:w="723" w:type="dxa"/>
          </w:tcPr>
          <w:p w14:paraId="426EB5C3" w14:textId="66C17F7E" w:rsidR="00E422F9" w:rsidRPr="000A3708" w:rsidRDefault="00E422F9" w:rsidP="009A413E">
            <w:pPr>
              <w:jc w:val="center"/>
              <w:rPr>
                <w:rFonts w:asciiTheme="majorBidi" w:hAnsiTheme="majorBidi" w:cstheme="majorBidi"/>
              </w:rPr>
            </w:pPr>
            <w:r w:rsidRPr="000A3708">
              <w:rPr>
                <w:rFonts w:asciiTheme="majorBidi" w:hAnsiTheme="majorBidi" w:cstheme="majorBidi"/>
              </w:rPr>
              <w:t>42</w:t>
            </w:r>
          </w:p>
        </w:tc>
        <w:tc>
          <w:tcPr>
            <w:tcW w:w="656" w:type="dxa"/>
          </w:tcPr>
          <w:p w14:paraId="35429CE5" w14:textId="45AE152A" w:rsidR="00E422F9" w:rsidRPr="000A3708" w:rsidRDefault="00E422F9" w:rsidP="009A413E">
            <w:pPr>
              <w:rPr>
                <w:rFonts w:asciiTheme="majorBidi" w:hAnsiTheme="majorBidi" w:cstheme="majorBidi"/>
              </w:rPr>
            </w:pPr>
            <w:r w:rsidRPr="000A3708">
              <w:rPr>
                <w:rFonts w:asciiTheme="majorBidi" w:hAnsiTheme="majorBidi" w:cstheme="majorBidi"/>
              </w:rPr>
              <w:t>430</w:t>
            </w:r>
          </w:p>
        </w:tc>
        <w:tc>
          <w:tcPr>
            <w:tcW w:w="656" w:type="dxa"/>
          </w:tcPr>
          <w:p w14:paraId="5789BC6E" w14:textId="5F4ABC58" w:rsidR="00E422F9" w:rsidRPr="000A3708" w:rsidRDefault="00E422F9" w:rsidP="009A413E">
            <w:pPr>
              <w:rPr>
                <w:rFonts w:asciiTheme="majorBidi" w:hAnsiTheme="majorBidi" w:cstheme="majorBidi"/>
              </w:rPr>
            </w:pPr>
            <w:r w:rsidRPr="000A3708">
              <w:rPr>
                <w:rFonts w:asciiTheme="majorBidi" w:hAnsiTheme="majorBidi" w:cstheme="majorBidi"/>
              </w:rPr>
              <w:t>530</w:t>
            </w:r>
          </w:p>
        </w:tc>
        <w:tc>
          <w:tcPr>
            <w:tcW w:w="889" w:type="dxa"/>
          </w:tcPr>
          <w:p w14:paraId="5A0EAD7D" w14:textId="043C81E2" w:rsidR="00E422F9" w:rsidRPr="000A3708" w:rsidRDefault="00E422F9" w:rsidP="009A413E">
            <w:pPr>
              <w:rPr>
                <w:rFonts w:asciiTheme="majorBidi" w:hAnsiTheme="majorBidi" w:cstheme="majorBidi"/>
              </w:rPr>
            </w:pPr>
            <w:r w:rsidRPr="000A3708">
              <w:rPr>
                <w:rFonts w:asciiTheme="majorBidi" w:hAnsiTheme="majorBidi" w:cstheme="majorBidi"/>
              </w:rPr>
              <w:t>90</w:t>
            </w:r>
          </w:p>
        </w:tc>
        <w:tc>
          <w:tcPr>
            <w:tcW w:w="1131" w:type="dxa"/>
          </w:tcPr>
          <w:p w14:paraId="4BC33BE2" w14:textId="42574977" w:rsidR="00E422F9" w:rsidRPr="000A3708" w:rsidRDefault="00E422F9" w:rsidP="009A413E">
            <w:pPr>
              <w:rPr>
                <w:rFonts w:asciiTheme="majorBidi" w:hAnsiTheme="majorBidi" w:cstheme="majorBidi"/>
              </w:rPr>
            </w:pPr>
            <w:r w:rsidRPr="000A3708">
              <w:rPr>
                <w:rFonts w:asciiTheme="majorBidi" w:hAnsiTheme="majorBidi" w:cstheme="majorBidi"/>
              </w:rPr>
              <w:t>21</w:t>
            </w:r>
          </w:p>
        </w:tc>
      </w:tr>
      <w:tr w:rsidR="00E422F9" w:rsidRPr="000A3708" w14:paraId="54EABBC8" w14:textId="1BDD3375" w:rsidTr="00C6428C">
        <w:trPr>
          <w:jc w:val="center"/>
        </w:trPr>
        <w:tc>
          <w:tcPr>
            <w:tcW w:w="1787" w:type="dxa"/>
          </w:tcPr>
          <w:p w14:paraId="3515E93E" w14:textId="5213EE8E" w:rsidR="00E422F9" w:rsidRPr="000A3708" w:rsidRDefault="00E422F9" w:rsidP="009A413E">
            <w:pPr>
              <w:rPr>
                <w:rFonts w:asciiTheme="majorBidi" w:hAnsiTheme="majorBidi" w:cstheme="majorBidi"/>
              </w:rPr>
            </w:pPr>
            <w:r w:rsidRPr="000A3708">
              <w:rPr>
                <w:rFonts w:asciiTheme="majorBidi" w:hAnsiTheme="majorBidi" w:cstheme="majorBidi"/>
              </w:rPr>
              <w:t>Rhode Island</w:t>
            </w:r>
          </w:p>
        </w:tc>
        <w:tc>
          <w:tcPr>
            <w:tcW w:w="723" w:type="dxa"/>
          </w:tcPr>
          <w:p w14:paraId="7120B1AA" w14:textId="76423183" w:rsidR="00E422F9" w:rsidRPr="000A3708" w:rsidRDefault="00E422F9" w:rsidP="009A413E">
            <w:pPr>
              <w:jc w:val="center"/>
              <w:rPr>
                <w:rFonts w:asciiTheme="majorBidi" w:hAnsiTheme="majorBidi" w:cstheme="majorBidi"/>
              </w:rPr>
            </w:pPr>
            <w:r w:rsidRPr="000A3708">
              <w:rPr>
                <w:rFonts w:asciiTheme="majorBidi" w:hAnsiTheme="majorBidi" w:cstheme="majorBidi"/>
              </w:rPr>
              <w:t>44</w:t>
            </w:r>
          </w:p>
        </w:tc>
        <w:tc>
          <w:tcPr>
            <w:tcW w:w="656" w:type="dxa"/>
          </w:tcPr>
          <w:p w14:paraId="24A1C0F9" w14:textId="50B955E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6C74D4F0" w14:textId="14708C5D"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5919FC23" w14:textId="7912DFE0"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100BC7A1" w14:textId="29AA2B61"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5DC79976" w14:textId="2EF620D7" w:rsidTr="00C6428C">
        <w:trPr>
          <w:jc w:val="center"/>
        </w:trPr>
        <w:tc>
          <w:tcPr>
            <w:tcW w:w="1787" w:type="dxa"/>
          </w:tcPr>
          <w:p w14:paraId="4C32C52B" w14:textId="61B39D7E" w:rsidR="00E422F9" w:rsidRPr="000A3708" w:rsidRDefault="00E422F9" w:rsidP="009A413E">
            <w:pPr>
              <w:rPr>
                <w:rFonts w:asciiTheme="majorBidi" w:hAnsiTheme="majorBidi" w:cstheme="majorBidi"/>
              </w:rPr>
            </w:pPr>
            <w:r w:rsidRPr="000A3708">
              <w:rPr>
                <w:rFonts w:asciiTheme="majorBidi" w:hAnsiTheme="majorBidi" w:cstheme="majorBidi"/>
              </w:rPr>
              <w:t>South Carolina</w:t>
            </w:r>
          </w:p>
        </w:tc>
        <w:tc>
          <w:tcPr>
            <w:tcW w:w="723" w:type="dxa"/>
          </w:tcPr>
          <w:p w14:paraId="30EA0F04" w14:textId="64726FFD" w:rsidR="00E422F9" w:rsidRPr="000A3708" w:rsidRDefault="00E422F9" w:rsidP="009A413E">
            <w:pPr>
              <w:jc w:val="center"/>
              <w:rPr>
                <w:rFonts w:asciiTheme="majorBidi" w:hAnsiTheme="majorBidi" w:cstheme="majorBidi"/>
              </w:rPr>
            </w:pPr>
            <w:r w:rsidRPr="000A3708">
              <w:rPr>
                <w:rFonts w:asciiTheme="majorBidi" w:hAnsiTheme="majorBidi" w:cstheme="majorBidi"/>
              </w:rPr>
              <w:t>45</w:t>
            </w:r>
          </w:p>
        </w:tc>
        <w:tc>
          <w:tcPr>
            <w:tcW w:w="656" w:type="dxa"/>
          </w:tcPr>
          <w:p w14:paraId="52C2D079" w14:textId="0E4CBC8C"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656" w:type="dxa"/>
          </w:tcPr>
          <w:p w14:paraId="16C4813C" w14:textId="3CC58FAC" w:rsidR="00E422F9" w:rsidRPr="000A3708" w:rsidRDefault="00E422F9" w:rsidP="009A413E">
            <w:pPr>
              <w:rPr>
                <w:rFonts w:asciiTheme="majorBidi" w:hAnsiTheme="majorBidi" w:cstheme="majorBidi"/>
              </w:rPr>
            </w:pPr>
            <w:r w:rsidRPr="000A3708">
              <w:rPr>
                <w:rFonts w:asciiTheme="majorBidi" w:hAnsiTheme="majorBidi" w:cstheme="majorBidi"/>
              </w:rPr>
              <w:t>180</w:t>
            </w:r>
          </w:p>
        </w:tc>
        <w:tc>
          <w:tcPr>
            <w:tcW w:w="889" w:type="dxa"/>
          </w:tcPr>
          <w:p w14:paraId="0B9E9505" w14:textId="64237FE5"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56982C" w14:textId="004EF738" w:rsidR="00E422F9" w:rsidRPr="000A3708" w:rsidRDefault="00E422F9" w:rsidP="009A413E">
            <w:pPr>
              <w:rPr>
                <w:rFonts w:asciiTheme="majorBidi" w:hAnsiTheme="majorBidi" w:cstheme="majorBidi"/>
              </w:rPr>
            </w:pPr>
            <w:r w:rsidRPr="000A3708">
              <w:rPr>
                <w:rFonts w:asciiTheme="majorBidi" w:hAnsiTheme="majorBidi" w:cstheme="majorBidi"/>
              </w:rPr>
              <w:t>-5</w:t>
            </w:r>
          </w:p>
        </w:tc>
      </w:tr>
      <w:tr w:rsidR="00E422F9" w:rsidRPr="000A3708" w14:paraId="19915AFC" w14:textId="1C188F14" w:rsidTr="00C6428C">
        <w:trPr>
          <w:jc w:val="center"/>
        </w:trPr>
        <w:tc>
          <w:tcPr>
            <w:tcW w:w="1787" w:type="dxa"/>
          </w:tcPr>
          <w:p w14:paraId="4D5729FE" w14:textId="42ADD7CB" w:rsidR="00E422F9" w:rsidRPr="000A3708" w:rsidRDefault="00E422F9" w:rsidP="009A413E">
            <w:pPr>
              <w:rPr>
                <w:rFonts w:asciiTheme="majorBidi" w:hAnsiTheme="majorBidi" w:cstheme="majorBidi"/>
              </w:rPr>
            </w:pPr>
            <w:r w:rsidRPr="000A3708">
              <w:rPr>
                <w:rFonts w:asciiTheme="majorBidi" w:hAnsiTheme="majorBidi" w:cstheme="majorBidi"/>
              </w:rPr>
              <w:t>South Dakota</w:t>
            </w:r>
          </w:p>
        </w:tc>
        <w:tc>
          <w:tcPr>
            <w:tcW w:w="723" w:type="dxa"/>
          </w:tcPr>
          <w:p w14:paraId="536FC238" w14:textId="153F316D" w:rsidR="00E422F9" w:rsidRPr="000A3708" w:rsidRDefault="00E422F9" w:rsidP="009A413E">
            <w:pPr>
              <w:jc w:val="center"/>
              <w:rPr>
                <w:rFonts w:asciiTheme="majorBidi" w:hAnsiTheme="majorBidi" w:cstheme="majorBidi"/>
              </w:rPr>
            </w:pPr>
            <w:r w:rsidRPr="000A3708">
              <w:rPr>
                <w:rFonts w:asciiTheme="majorBidi" w:hAnsiTheme="majorBidi" w:cstheme="majorBidi"/>
              </w:rPr>
              <w:t>46</w:t>
            </w:r>
          </w:p>
        </w:tc>
        <w:tc>
          <w:tcPr>
            <w:tcW w:w="656" w:type="dxa"/>
          </w:tcPr>
          <w:p w14:paraId="23F2E538" w14:textId="1E4EE339"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656" w:type="dxa"/>
          </w:tcPr>
          <w:p w14:paraId="3850570F" w14:textId="022582B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889" w:type="dxa"/>
          </w:tcPr>
          <w:p w14:paraId="7D289963" w14:textId="40EE6735"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7535A37E" w14:textId="706EBDB0"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62CEF752" w14:textId="25CDFF94" w:rsidTr="00C6428C">
        <w:trPr>
          <w:jc w:val="center"/>
        </w:trPr>
        <w:tc>
          <w:tcPr>
            <w:tcW w:w="1787" w:type="dxa"/>
          </w:tcPr>
          <w:p w14:paraId="785C3E4D" w14:textId="223C6B9A" w:rsidR="00E422F9" w:rsidRPr="000A3708" w:rsidRDefault="00E422F9" w:rsidP="009A413E">
            <w:pPr>
              <w:rPr>
                <w:rFonts w:asciiTheme="majorBidi" w:hAnsiTheme="majorBidi" w:cstheme="majorBidi"/>
              </w:rPr>
            </w:pPr>
            <w:r w:rsidRPr="000A3708">
              <w:rPr>
                <w:rFonts w:asciiTheme="majorBidi" w:hAnsiTheme="majorBidi" w:cstheme="majorBidi"/>
              </w:rPr>
              <w:t>Tennessee</w:t>
            </w:r>
          </w:p>
        </w:tc>
        <w:tc>
          <w:tcPr>
            <w:tcW w:w="723" w:type="dxa"/>
          </w:tcPr>
          <w:p w14:paraId="5E3A7AC0" w14:textId="3457E762" w:rsidR="00E422F9" w:rsidRPr="000A3708" w:rsidRDefault="00E422F9" w:rsidP="009A413E">
            <w:pPr>
              <w:jc w:val="center"/>
              <w:rPr>
                <w:rFonts w:asciiTheme="majorBidi" w:hAnsiTheme="majorBidi" w:cstheme="majorBidi"/>
              </w:rPr>
            </w:pPr>
            <w:r w:rsidRPr="000A3708">
              <w:rPr>
                <w:rFonts w:asciiTheme="majorBidi" w:hAnsiTheme="majorBidi" w:cstheme="majorBidi"/>
              </w:rPr>
              <w:t>47</w:t>
            </w:r>
          </w:p>
        </w:tc>
        <w:tc>
          <w:tcPr>
            <w:tcW w:w="656" w:type="dxa"/>
          </w:tcPr>
          <w:p w14:paraId="05CEF820" w14:textId="017AC73F" w:rsidR="00E422F9" w:rsidRPr="000A3708" w:rsidRDefault="00E422F9" w:rsidP="009A413E">
            <w:pPr>
              <w:rPr>
                <w:rFonts w:asciiTheme="majorBidi" w:hAnsiTheme="majorBidi" w:cstheme="majorBidi"/>
              </w:rPr>
            </w:pPr>
            <w:r w:rsidRPr="000A3708">
              <w:rPr>
                <w:rFonts w:asciiTheme="majorBidi" w:hAnsiTheme="majorBidi" w:cstheme="majorBidi"/>
              </w:rPr>
              <w:t>280</w:t>
            </w:r>
          </w:p>
        </w:tc>
        <w:tc>
          <w:tcPr>
            <w:tcW w:w="656" w:type="dxa"/>
          </w:tcPr>
          <w:p w14:paraId="7011A9AE" w14:textId="74138588" w:rsidR="00E422F9" w:rsidRPr="000A3708" w:rsidRDefault="00E422F9" w:rsidP="009A413E">
            <w:pPr>
              <w:rPr>
                <w:rFonts w:asciiTheme="majorBidi" w:hAnsiTheme="majorBidi" w:cstheme="majorBidi"/>
              </w:rPr>
            </w:pPr>
            <w:r w:rsidRPr="000A3708">
              <w:rPr>
                <w:rFonts w:asciiTheme="majorBidi" w:hAnsiTheme="majorBidi" w:cstheme="majorBidi"/>
              </w:rPr>
              <w:t>260</w:t>
            </w:r>
          </w:p>
        </w:tc>
        <w:tc>
          <w:tcPr>
            <w:tcW w:w="889" w:type="dxa"/>
          </w:tcPr>
          <w:p w14:paraId="70A7720B" w14:textId="14FA2F21"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6AD28C55" w14:textId="636FF86E" w:rsidR="00E422F9" w:rsidRPr="000A3708" w:rsidRDefault="00E422F9" w:rsidP="009A413E">
            <w:pPr>
              <w:rPr>
                <w:rFonts w:asciiTheme="majorBidi" w:hAnsiTheme="majorBidi" w:cstheme="majorBidi"/>
              </w:rPr>
            </w:pPr>
            <w:r w:rsidRPr="000A3708">
              <w:rPr>
                <w:rFonts w:asciiTheme="majorBidi" w:hAnsiTheme="majorBidi" w:cstheme="majorBidi"/>
              </w:rPr>
              <w:t>-7</w:t>
            </w:r>
          </w:p>
        </w:tc>
      </w:tr>
      <w:tr w:rsidR="00E422F9" w:rsidRPr="000A3708" w14:paraId="7E9F7AA6" w14:textId="2A5E823B" w:rsidTr="00C6428C">
        <w:trPr>
          <w:jc w:val="center"/>
        </w:trPr>
        <w:tc>
          <w:tcPr>
            <w:tcW w:w="1787" w:type="dxa"/>
          </w:tcPr>
          <w:p w14:paraId="38F2F136" w14:textId="02F8B928" w:rsidR="00E422F9" w:rsidRPr="000A3708" w:rsidRDefault="00E422F9" w:rsidP="009A413E">
            <w:pPr>
              <w:rPr>
                <w:rFonts w:asciiTheme="majorBidi" w:hAnsiTheme="majorBidi" w:cstheme="majorBidi"/>
              </w:rPr>
            </w:pPr>
            <w:r w:rsidRPr="000A3708">
              <w:rPr>
                <w:rFonts w:asciiTheme="majorBidi" w:hAnsiTheme="majorBidi" w:cstheme="majorBidi"/>
              </w:rPr>
              <w:t>Texas</w:t>
            </w:r>
          </w:p>
        </w:tc>
        <w:tc>
          <w:tcPr>
            <w:tcW w:w="723" w:type="dxa"/>
          </w:tcPr>
          <w:p w14:paraId="571F90BD" w14:textId="2B546AB4" w:rsidR="00E422F9" w:rsidRPr="000A3708" w:rsidRDefault="00E422F9" w:rsidP="009A413E">
            <w:pPr>
              <w:jc w:val="center"/>
              <w:rPr>
                <w:rFonts w:asciiTheme="majorBidi" w:hAnsiTheme="majorBidi" w:cstheme="majorBidi"/>
              </w:rPr>
            </w:pPr>
            <w:r w:rsidRPr="000A3708">
              <w:rPr>
                <w:rFonts w:asciiTheme="majorBidi" w:hAnsiTheme="majorBidi" w:cstheme="majorBidi"/>
              </w:rPr>
              <w:t>48</w:t>
            </w:r>
          </w:p>
        </w:tc>
        <w:tc>
          <w:tcPr>
            <w:tcW w:w="656" w:type="dxa"/>
          </w:tcPr>
          <w:p w14:paraId="5B1C7816" w14:textId="048400CE" w:rsidR="00E422F9" w:rsidRPr="000A3708" w:rsidRDefault="00E422F9" w:rsidP="009A413E">
            <w:pPr>
              <w:rPr>
                <w:rFonts w:asciiTheme="majorBidi" w:hAnsiTheme="majorBidi" w:cstheme="majorBidi"/>
              </w:rPr>
            </w:pPr>
            <w:r w:rsidRPr="000A3708">
              <w:rPr>
                <w:rFonts w:asciiTheme="majorBidi" w:hAnsiTheme="majorBidi" w:cstheme="majorBidi"/>
              </w:rPr>
              <w:t>830</w:t>
            </w:r>
          </w:p>
        </w:tc>
        <w:tc>
          <w:tcPr>
            <w:tcW w:w="656" w:type="dxa"/>
          </w:tcPr>
          <w:p w14:paraId="6E37CB2A" w14:textId="2BF6AC52" w:rsidR="00E422F9" w:rsidRPr="000A3708" w:rsidRDefault="00E422F9" w:rsidP="009A413E">
            <w:pPr>
              <w:rPr>
                <w:rFonts w:asciiTheme="majorBidi" w:hAnsiTheme="majorBidi" w:cstheme="majorBidi"/>
              </w:rPr>
            </w:pPr>
            <w:r w:rsidRPr="000A3708">
              <w:rPr>
                <w:rFonts w:asciiTheme="majorBidi" w:hAnsiTheme="majorBidi" w:cstheme="majorBidi"/>
              </w:rPr>
              <w:t>640</w:t>
            </w:r>
          </w:p>
        </w:tc>
        <w:tc>
          <w:tcPr>
            <w:tcW w:w="889" w:type="dxa"/>
          </w:tcPr>
          <w:p w14:paraId="6D7A0F07" w14:textId="5CEEB46B" w:rsidR="00E422F9" w:rsidRPr="000A3708" w:rsidRDefault="00E422F9" w:rsidP="009A413E">
            <w:pPr>
              <w:rPr>
                <w:rFonts w:asciiTheme="majorBidi" w:hAnsiTheme="majorBidi" w:cstheme="majorBidi"/>
              </w:rPr>
            </w:pPr>
            <w:r w:rsidRPr="000A3708">
              <w:rPr>
                <w:rFonts w:asciiTheme="majorBidi" w:hAnsiTheme="majorBidi" w:cstheme="majorBidi"/>
              </w:rPr>
              <w:t>-190</w:t>
            </w:r>
          </w:p>
        </w:tc>
        <w:tc>
          <w:tcPr>
            <w:tcW w:w="1131" w:type="dxa"/>
          </w:tcPr>
          <w:p w14:paraId="06B6D3E6" w14:textId="599A86FA" w:rsidR="00E422F9" w:rsidRPr="000A3708" w:rsidRDefault="00E422F9" w:rsidP="009A413E">
            <w:pPr>
              <w:rPr>
                <w:rFonts w:asciiTheme="majorBidi" w:hAnsiTheme="majorBidi" w:cstheme="majorBidi"/>
              </w:rPr>
            </w:pPr>
            <w:r w:rsidRPr="000A3708">
              <w:rPr>
                <w:rFonts w:asciiTheme="majorBidi" w:hAnsiTheme="majorBidi" w:cstheme="majorBidi"/>
              </w:rPr>
              <w:t>-23</w:t>
            </w:r>
          </w:p>
        </w:tc>
      </w:tr>
      <w:tr w:rsidR="00E422F9" w:rsidRPr="000A3708" w14:paraId="5A6ADEC3" w14:textId="2EEBD674" w:rsidTr="00C6428C">
        <w:trPr>
          <w:jc w:val="center"/>
        </w:trPr>
        <w:tc>
          <w:tcPr>
            <w:tcW w:w="1787" w:type="dxa"/>
          </w:tcPr>
          <w:p w14:paraId="47311CED" w14:textId="1AE3EE94" w:rsidR="00E422F9" w:rsidRPr="000A3708" w:rsidRDefault="00E422F9" w:rsidP="009A413E">
            <w:pPr>
              <w:rPr>
                <w:rFonts w:asciiTheme="majorBidi" w:hAnsiTheme="majorBidi" w:cstheme="majorBidi"/>
              </w:rPr>
            </w:pPr>
            <w:r w:rsidRPr="000A3708">
              <w:rPr>
                <w:rFonts w:asciiTheme="majorBidi" w:hAnsiTheme="majorBidi" w:cstheme="majorBidi"/>
              </w:rPr>
              <w:t>Utah</w:t>
            </w:r>
          </w:p>
        </w:tc>
        <w:tc>
          <w:tcPr>
            <w:tcW w:w="723" w:type="dxa"/>
          </w:tcPr>
          <w:p w14:paraId="3A8CCDFC" w14:textId="608E3589" w:rsidR="00E422F9" w:rsidRPr="000A3708" w:rsidRDefault="00E422F9" w:rsidP="009A413E">
            <w:pPr>
              <w:jc w:val="center"/>
              <w:rPr>
                <w:rFonts w:asciiTheme="majorBidi" w:hAnsiTheme="majorBidi" w:cstheme="majorBidi"/>
              </w:rPr>
            </w:pPr>
            <w:r w:rsidRPr="000A3708">
              <w:rPr>
                <w:rFonts w:asciiTheme="majorBidi" w:hAnsiTheme="majorBidi" w:cstheme="majorBidi"/>
              </w:rPr>
              <w:t>49</w:t>
            </w:r>
          </w:p>
        </w:tc>
        <w:tc>
          <w:tcPr>
            <w:tcW w:w="656" w:type="dxa"/>
          </w:tcPr>
          <w:p w14:paraId="422F9C38" w14:textId="71007B73" w:rsidR="00E422F9" w:rsidRPr="000A3708" w:rsidRDefault="00E422F9" w:rsidP="009A413E">
            <w:pPr>
              <w:rPr>
                <w:rFonts w:asciiTheme="majorBidi" w:hAnsiTheme="majorBidi" w:cstheme="majorBidi"/>
              </w:rPr>
            </w:pPr>
            <w:r w:rsidRPr="000A3708">
              <w:rPr>
                <w:rFonts w:asciiTheme="majorBidi" w:hAnsiTheme="majorBidi" w:cstheme="majorBidi"/>
              </w:rPr>
              <w:t>80</w:t>
            </w:r>
          </w:p>
        </w:tc>
        <w:tc>
          <w:tcPr>
            <w:tcW w:w="656" w:type="dxa"/>
          </w:tcPr>
          <w:p w14:paraId="3788EE4E" w14:textId="313D7E36"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889" w:type="dxa"/>
          </w:tcPr>
          <w:p w14:paraId="1B2AF7A3" w14:textId="4C8C45E3"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288EE6F3" w14:textId="1838F7B2" w:rsidR="00E422F9" w:rsidRPr="000A3708" w:rsidRDefault="00E422F9" w:rsidP="009A413E">
            <w:pPr>
              <w:rPr>
                <w:rFonts w:asciiTheme="majorBidi" w:hAnsiTheme="majorBidi" w:cstheme="majorBidi"/>
              </w:rPr>
            </w:pPr>
            <w:r w:rsidRPr="000A3708">
              <w:rPr>
                <w:rFonts w:asciiTheme="majorBidi" w:hAnsiTheme="majorBidi" w:cstheme="majorBidi"/>
              </w:rPr>
              <w:t>25</w:t>
            </w:r>
          </w:p>
        </w:tc>
      </w:tr>
      <w:tr w:rsidR="00E422F9" w:rsidRPr="000A3708" w14:paraId="674E0B08" w14:textId="0D3EC4B5" w:rsidTr="00C6428C">
        <w:trPr>
          <w:jc w:val="center"/>
        </w:trPr>
        <w:tc>
          <w:tcPr>
            <w:tcW w:w="1787" w:type="dxa"/>
          </w:tcPr>
          <w:p w14:paraId="50F0C1AB" w14:textId="35445C57" w:rsidR="00E422F9" w:rsidRPr="000A3708" w:rsidRDefault="00E422F9" w:rsidP="009A413E">
            <w:pPr>
              <w:rPr>
                <w:rFonts w:asciiTheme="majorBidi" w:hAnsiTheme="majorBidi" w:cstheme="majorBidi"/>
              </w:rPr>
            </w:pPr>
            <w:r w:rsidRPr="000A3708">
              <w:rPr>
                <w:rFonts w:asciiTheme="majorBidi" w:hAnsiTheme="majorBidi" w:cstheme="majorBidi"/>
              </w:rPr>
              <w:t>Vermont</w:t>
            </w:r>
          </w:p>
        </w:tc>
        <w:tc>
          <w:tcPr>
            <w:tcW w:w="723" w:type="dxa"/>
          </w:tcPr>
          <w:p w14:paraId="5BC74743" w14:textId="4AA8A0CF" w:rsidR="00E422F9" w:rsidRPr="000A3708" w:rsidRDefault="00E422F9" w:rsidP="009A413E">
            <w:pPr>
              <w:jc w:val="center"/>
              <w:rPr>
                <w:rFonts w:asciiTheme="majorBidi" w:hAnsiTheme="majorBidi" w:cstheme="majorBidi"/>
              </w:rPr>
            </w:pPr>
            <w:r w:rsidRPr="000A3708">
              <w:rPr>
                <w:rFonts w:asciiTheme="majorBidi" w:hAnsiTheme="majorBidi" w:cstheme="majorBidi"/>
              </w:rPr>
              <w:t>50</w:t>
            </w:r>
          </w:p>
        </w:tc>
        <w:tc>
          <w:tcPr>
            <w:tcW w:w="656" w:type="dxa"/>
          </w:tcPr>
          <w:p w14:paraId="3F42AD5D" w14:textId="46C702E8"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656" w:type="dxa"/>
          </w:tcPr>
          <w:p w14:paraId="7C01A65E" w14:textId="1F1FAED7"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889" w:type="dxa"/>
          </w:tcPr>
          <w:p w14:paraId="66585F54" w14:textId="3C61E736"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3C0D11B8" w14:textId="5C831718" w:rsidR="00E422F9" w:rsidRPr="000A3708" w:rsidRDefault="00E422F9" w:rsidP="009A413E">
            <w:pPr>
              <w:rPr>
                <w:rFonts w:asciiTheme="majorBidi" w:hAnsiTheme="majorBidi" w:cstheme="majorBidi"/>
              </w:rPr>
            </w:pPr>
            <w:r w:rsidRPr="000A3708">
              <w:rPr>
                <w:rFonts w:asciiTheme="majorBidi" w:hAnsiTheme="majorBidi" w:cstheme="majorBidi"/>
              </w:rPr>
              <w:t>0</w:t>
            </w:r>
          </w:p>
        </w:tc>
      </w:tr>
      <w:tr w:rsidR="00E422F9" w:rsidRPr="000A3708" w14:paraId="2051AAB0" w14:textId="5C6DA200" w:rsidTr="00C6428C">
        <w:trPr>
          <w:jc w:val="center"/>
        </w:trPr>
        <w:tc>
          <w:tcPr>
            <w:tcW w:w="1787" w:type="dxa"/>
          </w:tcPr>
          <w:p w14:paraId="380A12DD" w14:textId="1A974568" w:rsidR="00E422F9" w:rsidRPr="000A3708" w:rsidRDefault="00E422F9" w:rsidP="009A413E">
            <w:pPr>
              <w:rPr>
                <w:rFonts w:asciiTheme="majorBidi" w:hAnsiTheme="majorBidi" w:cstheme="majorBidi"/>
              </w:rPr>
            </w:pPr>
            <w:r w:rsidRPr="000A3708">
              <w:rPr>
                <w:rFonts w:asciiTheme="majorBidi" w:hAnsiTheme="majorBidi" w:cstheme="majorBidi"/>
              </w:rPr>
              <w:t>Virginia</w:t>
            </w:r>
          </w:p>
        </w:tc>
        <w:tc>
          <w:tcPr>
            <w:tcW w:w="723" w:type="dxa"/>
          </w:tcPr>
          <w:p w14:paraId="7FA58ED0" w14:textId="422E0F73" w:rsidR="00E422F9" w:rsidRPr="000A3708" w:rsidRDefault="00E422F9" w:rsidP="009A413E">
            <w:pPr>
              <w:jc w:val="center"/>
              <w:rPr>
                <w:rFonts w:asciiTheme="majorBidi" w:hAnsiTheme="majorBidi" w:cstheme="majorBidi"/>
              </w:rPr>
            </w:pPr>
            <w:r w:rsidRPr="000A3708">
              <w:rPr>
                <w:rFonts w:asciiTheme="majorBidi" w:hAnsiTheme="majorBidi" w:cstheme="majorBidi"/>
              </w:rPr>
              <w:t>51</w:t>
            </w:r>
          </w:p>
        </w:tc>
        <w:tc>
          <w:tcPr>
            <w:tcW w:w="656" w:type="dxa"/>
          </w:tcPr>
          <w:p w14:paraId="758283C5" w14:textId="0705AC09" w:rsidR="00E422F9" w:rsidRPr="000A3708" w:rsidRDefault="00E422F9" w:rsidP="009A413E">
            <w:pPr>
              <w:rPr>
                <w:rFonts w:asciiTheme="majorBidi" w:hAnsiTheme="majorBidi" w:cstheme="majorBidi"/>
              </w:rPr>
            </w:pPr>
            <w:r w:rsidRPr="000A3708">
              <w:rPr>
                <w:rFonts w:asciiTheme="majorBidi" w:hAnsiTheme="majorBidi" w:cstheme="majorBidi"/>
              </w:rPr>
              <w:t>230</w:t>
            </w:r>
          </w:p>
        </w:tc>
        <w:tc>
          <w:tcPr>
            <w:tcW w:w="656" w:type="dxa"/>
          </w:tcPr>
          <w:p w14:paraId="2B061474" w14:textId="1D83440D" w:rsidR="00E422F9" w:rsidRPr="000A3708" w:rsidRDefault="00E422F9" w:rsidP="009A413E">
            <w:pPr>
              <w:rPr>
                <w:rFonts w:asciiTheme="majorBidi" w:hAnsiTheme="majorBidi" w:cstheme="majorBidi"/>
              </w:rPr>
            </w:pPr>
            <w:r w:rsidRPr="000A3708">
              <w:rPr>
                <w:rFonts w:asciiTheme="majorBidi" w:hAnsiTheme="majorBidi" w:cstheme="majorBidi"/>
              </w:rPr>
              <w:t>220</w:t>
            </w:r>
          </w:p>
        </w:tc>
        <w:tc>
          <w:tcPr>
            <w:tcW w:w="889" w:type="dxa"/>
          </w:tcPr>
          <w:p w14:paraId="234B7198" w14:textId="12EFE2FA"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74ECB1E3" w14:textId="2C19CCBC" w:rsidR="00E422F9" w:rsidRPr="000A3708" w:rsidRDefault="00E422F9" w:rsidP="009A413E">
            <w:pPr>
              <w:rPr>
                <w:rFonts w:asciiTheme="majorBidi" w:hAnsiTheme="majorBidi" w:cstheme="majorBidi"/>
              </w:rPr>
            </w:pPr>
            <w:r w:rsidRPr="000A3708">
              <w:rPr>
                <w:rFonts w:asciiTheme="majorBidi" w:hAnsiTheme="majorBidi" w:cstheme="majorBidi"/>
              </w:rPr>
              <w:t>-4</w:t>
            </w:r>
          </w:p>
        </w:tc>
      </w:tr>
      <w:tr w:rsidR="00E422F9" w:rsidRPr="000A3708" w14:paraId="42869079" w14:textId="37715424" w:rsidTr="00C6428C">
        <w:trPr>
          <w:jc w:val="center"/>
        </w:trPr>
        <w:tc>
          <w:tcPr>
            <w:tcW w:w="1787" w:type="dxa"/>
          </w:tcPr>
          <w:p w14:paraId="705E70C2" w14:textId="384E6B6B" w:rsidR="00E422F9" w:rsidRPr="000A3708" w:rsidRDefault="00E422F9" w:rsidP="009A413E">
            <w:pPr>
              <w:rPr>
                <w:rFonts w:asciiTheme="majorBidi" w:hAnsiTheme="majorBidi" w:cstheme="majorBidi"/>
              </w:rPr>
            </w:pPr>
            <w:r w:rsidRPr="000A3708">
              <w:rPr>
                <w:rFonts w:asciiTheme="majorBidi" w:hAnsiTheme="majorBidi" w:cstheme="majorBidi"/>
              </w:rPr>
              <w:t>Washington</w:t>
            </w:r>
          </w:p>
        </w:tc>
        <w:tc>
          <w:tcPr>
            <w:tcW w:w="723" w:type="dxa"/>
          </w:tcPr>
          <w:p w14:paraId="57085A69" w14:textId="0FD9A334" w:rsidR="00E422F9" w:rsidRPr="000A3708" w:rsidRDefault="00E422F9" w:rsidP="009A413E">
            <w:pPr>
              <w:jc w:val="center"/>
              <w:rPr>
                <w:rFonts w:asciiTheme="majorBidi" w:hAnsiTheme="majorBidi" w:cstheme="majorBidi"/>
              </w:rPr>
            </w:pPr>
            <w:r w:rsidRPr="000A3708">
              <w:rPr>
                <w:rFonts w:asciiTheme="majorBidi" w:hAnsiTheme="majorBidi" w:cstheme="majorBidi"/>
              </w:rPr>
              <w:t>53</w:t>
            </w:r>
          </w:p>
        </w:tc>
        <w:tc>
          <w:tcPr>
            <w:tcW w:w="656" w:type="dxa"/>
          </w:tcPr>
          <w:p w14:paraId="7218B018" w14:textId="5BD35FA0"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656" w:type="dxa"/>
          </w:tcPr>
          <w:p w14:paraId="38287F08" w14:textId="6F463191" w:rsidR="00E422F9" w:rsidRPr="000A3708" w:rsidRDefault="00E422F9" w:rsidP="009A413E">
            <w:pPr>
              <w:rPr>
                <w:rFonts w:asciiTheme="majorBidi" w:hAnsiTheme="majorBidi" w:cstheme="majorBidi"/>
              </w:rPr>
            </w:pPr>
            <w:r w:rsidRPr="000A3708">
              <w:rPr>
                <w:rFonts w:asciiTheme="majorBidi" w:hAnsiTheme="majorBidi" w:cstheme="majorBidi"/>
              </w:rPr>
              <w:t>140</w:t>
            </w:r>
          </w:p>
        </w:tc>
        <w:tc>
          <w:tcPr>
            <w:tcW w:w="889" w:type="dxa"/>
          </w:tcPr>
          <w:p w14:paraId="049E288E" w14:textId="441C5802" w:rsidR="00E422F9" w:rsidRPr="000A3708" w:rsidRDefault="00E422F9" w:rsidP="009A413E">
            <w:pPr>
              <w:rPr>
                <w:rFonts w:asciiTheme="majorBidi" w:hAnsiTheme="majorBidi" w:cstheme="majorBidi"/>
              </w:rPr>
            </w:pPr>
            <w:r w:rsidRPr="000A3708">
              <w:rPr>
                <w:rFonts w:asciiTheme="majorBidi" w:hAnsiTheme="majorBidi" w:cstheme="majorBidi"/>
              </w:rPr>
              <w:t>20</w:t>
            </w:r>
          </w:p>
        </w:tc>
        <w:tc>
          <w:tcPr>
            <w:tcW w:w="1131" w:type="dxa"/>
          </w:tcPr>
          <w:p w14:paraId="11B5BA87" w14:textId="74D01A0A" w:rsidR="00E422F9" w:rsidRPr="000A3708" w:rsidRDefault="00E422F9" w:rsidP="009A413E">
            <w:pPr>
              <w:rPr>
                <w:rFonts w:asciiTheme="majorBidi" w:hAnsiTheme="majorBidi" w:cstheme="majorBidi"/>
              </w:rPr>
            </w:pPr>
            <w:r w:rsidRPr="000A3708">
              <w:rPr>
                <w:rFonts w:asciiTheme="majorBidi" w:hAnsiTheme="majorBidi" w:cstheme="majorBidi"/>
              </w:rPr>
              <w:t>15</w:t>
            </w:r>
          </w:p>
        </w:tc>
      </w:tr>
      <w:tr w:rsidR="00E422F9" w:rsidRPr="000A3708" w14:paraId="0083D313" w14:textId="03C19188" w:rsidTr="00C6428C">
        <w:trPr>
          <w:jc w:val="center"/>
        </w:trPr>
        <w:tc>
          <w:tcPr>
            <w:tcW w:w="1787" w:type="dxa"/>
          </w:tcPr>
          <w:p w14:paraId="3F615756" w14:textId="337BAA09" w:rsidR="00E422F9" w:rsidRPr="000A3708" w:rsidRDefault="00E422F9" w:rsidP="009A413E">
            <w:pPr>
              <w:rPr>
                <w:rFonts w:asciiTheme="majorBidi" w:hAnsiTheme="majorBidi" w:cstheme="majorBidi"/>
              </w:rPr>
            </w:pPr>
            <w:r w:rsidRPr="000A3708">
              <w:rPr>
                <w:rFonts w:asciiTheme="majorBidi" w:hAnsiTheme="majorBidi" w:cstheme="majorBidi"/>
              </w:rPr>
              <w:t>West Virginia</w:t>
            </w:r>
          </w:p>
        </w:tc>
        <w:tc>
          <w:tcPr>
            <w:tcW w:w="723" w:type="dxa"/>
          </w:tcPr>
          <w:p w14:paraId="598536C7" w14:textId="2B56C9AC" w:rsidR="00E422F9" w:rsidRPr="000A3708" w:rsidRDefault="00E422F9" w:rsidP="009A413E">
            <w:pPr>
              <w:jc w:val="center"/>
              <w:rPr>
                <w:rFonts w:asciiTheme="majorBidi" w:hAnsiTheme="majorBidi" w:cstheme="majorBidi"/>
              </w:rPr>
            </w:pPr>
            <w:r w:rsidRPr="000A3708">
              <w:rPr>
                <w:rFonts w:asciiTheme="majorBidi" w:hAnsiTheme="majorBidi" w:cstheme="majorBidi"/>
              </w:rPr>
              <w:t>54</w:t>
            </w:r>
          </w:p>
        </w:tc>
        <w:tc>
          <w:tcPr>
            <w:tcW w:w="656" w:type="dxa"/>
          </w:tcPr>
          <w:p w14:paraId="14604EDE" w14:textId="76814D73" w:rsidR="00E422F9" w:rsidRPr="000A3708" w:rsidRDefault="00E422F9" w:rsidP="009A413E">
            <w:pPr>
              <w:rPr>
                <w:rFonts w:asciiTheme="majorBidi" w:hAnsiTheme="majorBidi" w:cstheme="majorBidi"/>
              </w:rPr>
            </w:pPr>
            <w:r w:rsidRPr="000A3708">
              <w:rPr>
                <w:rFonts w:asciiTheme="majorBidi" w:hAnsiTheme="majorBidi" w:cstheme="majorBidi"/>
              </w:rPr>
              <w:t>110</w:t>
            </w:r>
          </w:p>
        </w:tc>
        <w:tc>
          <w:tcPr>
            <w:tcW w:w="656" w:type="dxa"/>
          </w:tcPr>
          <w:p w14:paraId="4DBE5F35" w14:textId="72E868C8" w:rsidR="00E422F9" w:rsidRPr="000A3708" w:rsidRDefault="00E422F9" w:rsidP="009A413E">
            <w:pPr>
              <w:rPr>
                <w:rFonts w:asciiTheme="majorBidi" w:hAnsiTheme="majorBidi" w:cstheme="majorBidi"/>
              </w:rPr>
            </w:pPr>
            <w:r w:rsidRPr="000A3708">
              <w:rPr>
                <w:rFonts w:asciiTheme="majorBidi" w:hAnsiTheme="majorBidi" w:cstheme="majorBidi"/>
              </w:rPr>
              <w:t>100</w:t>
            </w:r>
          </w:p>
        </w:tc>
        <w:tc>
          <w:tcPr>
            <w:tcW w:w="889" w:type="dxa"/>
          </w:tcPr>
          <w:p w14:paraId="1B5755D0" w14:textId="0E6911FB"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33F8C2A2" w14:textId="6E83F85A" w:rsidR="00E422F9" w:rsidRPr="000A3708" w:rsidRDefault="00E422F9" w:rsidP="009A413E">
            <w:pPr>
              <w:rPr>
                <w:rFonts w:asciiTheme="majorBidi" w:hAnsiTheme="majorBidi" w:cstheme="majorBidi"/>
              </w:rPr>
            </w:pPr>
            <w:r w:rsidRPr="000A3708">
              <w:rPr>
                <w:rFonts w:asciiTheme="majorBidi" w:hAnsiTheme="majorBidi" w:cstheme="majorBidi"/>
              </w:rPr>
              <w:t>-9</w:t>
            </w:r>
          </w:p>
        </w:tc>
      </w:tr>
      <w:tr w:rsidR="00E422F9" w:rsidRPr="000A3708" w14:paraId="66B3C1C5" w14:textId="694F8B7A" w:rsidTr="00C6428C">
        <w:trPr>
          <w:jc w:val="center"/>
        </w:trPr>
        <w:tc>
          <w:tcPr>
            <w:tcW w:w="1787" w:type="dxa"/>
          </w:tcPr>
          <w:p w14:paraId="5C453074" w14:textId="2A36DDA8" w:rsidR="00E422F9" w:rsidRPr="000A3708" w:rsidRDefault="00E422F9" w:rsidP="009A413E">
            <w:pPr>
              <w:rPr>
                <w:rFonts w:asciiTheme="majorBidi" w:hAnsiTheme="majorBidi" w:cstheme="majorBidi"/>
              </w:rPr>
            </w:pPr>
            <w:r w:rsidRPr="000A3708">
              <w:rPr>
                <w:rFonts w:asciiTheme="majorBidi" w:hAnsiTheme="majorBidi" w:cstheme="majorBidi"/>
              </w:rPr>
              <w:t>Wisconsin</w:t>
            </w:r>
          </w:p>
        </w:tc>
        <w:tc>
          <w:tcPr>
            <w:tcW w:w="723" w:type="dxa"/>
          </w:tcPr>
          <w:p w14:paraId="3C6A4232" w14:textId="3B83A5C6" w:rsidR="00E422F9" w:rsidRPr="000A3708" w:rsidRDefault="00E422F9" w:rsidP="009A413E">
            <w:pPr>
              <w:jc w:val="center"/>
              <w:rPr>
                <w:rFonts w:asciiTheme="majorBidi" w:hAnsiTheme="majorBidi" w:cstheme="majorBidi"/>
              </w:rPr>
            </w:pPr>
            <w:r w:rsidRPr="000A3708">
              <w:rPr>
                <w:rFonts w:asciiTheme="majorBidi" w:hAnsiTheme="majorBidi" w:cstheme="majorBidi"/>
              </w:rPr>
              <w:t>55</w:t>
            </w:r>
          </w:p>
        </w:tc>
        <w:tc>
          <w:tcPr>
            <w:tcW w:w="656" w:type="dxa"/>
          </w:tcPr>
          <w:p w14:paraId="6560C6F4" w14:textId="66934FD3" w:rsidR="00E422F9" w:rsidRPr="000A3708" w:rsidRDefault="00E422F9" w:rsidP="009A413E">
            <w:pPr>
              <w:rPr>
                <w:rFonts w:asciiTheme="majorBidi" w:hAnsiTheme="majorBidi" w:cstheme="majorBidi"/>
              </w:rPr>
            </w:pPr>
            <w:r w:rsidRPr="000A3708">
              <w:rPr>
                <w:rFonts w:asciiTheme="majorBidi" w:hAnsiTheme="majorBidi" w:cstheme="majorBidi"/>
              </w:rPr>
              <w:t>120</w:t>
            </w:r>
          </w:p>
        </w:tc>
        <w:tc>
          <w:tcPr>
            <w:tcW w:w="656" w:type="dxa"/>
          </w:tcPr>
          <w:p w14:paraId="4CBD6AC3" w14:textId="5908AA14" w:rsidR="00E422F9" w:rsidRPr="000A3708" w:rsidRDefault="00E422F9" w:rsidP="009A413E">
            <w:pPr>
              <w:rPr>
                <w:rFonts w:asciiTheme="majorBidi" w:hAnsiTheme="majorBidi" w:cstheme="majorBidi"/>
              </w:rPr>
            </w:pPr>
            <w:r w:rsidRPr="000A3708">
              <w:rPr>
                <w:rFonts w:asciiTheme="majorBidi" w:hAnsiTheme="majorBidi" w:cstheme="majorBidi"/>
              </w:rPr>
              <w:t>130</w:t>
            </w:r>
          </w:p>
        </w:tc>
        <w:tc>
          <w:tcPr>
            <w:tcW w:w="889" w:type="dxa"/>
          </w:tcPr>
          <w:p w14:paraId="19B598CD" w14:textId="6FE38812" w:rsidR="00E422F9" w:rsidRPr="000A3708" w:rsidRDefault="00E422F9" w:rsidP="009A413E">
            <w:pPr>
              <w:rPr>
                <w:rFonts w:asciiTheme="majorBidi" w:hAnsiTheme="majorBidi" w:cstheme="majorBidi"/>
              </w:rPr>
            </w:pPr>
            <w:r w:rsidRPr="000A3708">
              <w:rPr>
                <w:rFonts w:asciiTheme="majorBidi" w:hAnsiTheme="majorBidi" w:cstheme="majorBidi"/>
              </w:rPr>
              <w:t>10</w:t>
            </w:r>
          </w:p>
        </w:tc>
        <w:tc>
          <w:tcPr>
            <w:tcW w:w="1131" w:type="dxa"/>
          </w:tcPr>
          <w:p w14:paraId="2BA6C43A" w14:textId="57DB8550" w:rsidR="00E422F9" w:rsidRPr="000A3708" w:rsidRDefault="00E422F9" w:rsidP="009A413E">
            <w:pPr>
              <w:rPr>
                <w:rFonts w:asciiTheme="majorBidi" w:hAnsiTheme="majorBidi" w:cstheme="majorBidi"/>
              </w:rPr>
            </w:pPr>
            <w:r w:rsidRPr="000A3708">
              <w:rPr>
                <w:rFonts w:asciiTheme="majorBidi" w:hAnsiTheme="majorBidi" w:cstheme="majorBidi"/>
              </w:rPr>
              <w:t>8</w:t>
            </w:r>
          </w:p>
        </w:tc>
      </w:tr>
      <w:tr w:rsidR="00E422F9" w:rsidRPr="000A3708" w14:paraId="0F3735BC" w14:textId="37C2B70B" w:rsidTr="00C6428C">
        <w:trPr>
          <w:jc w:val="center"/>
        </w:trPr>
        <w:tc>
          <w:tcPr>
            <w:tcW w:w="1787" w:type="dxa"/>
          </w:tcPr>
          <w:p w14:paraId="191D7F7B" w14:textId="15E24D53" w:rsidR="00E422F9" w:rsidRPr="000A3708" w:rsidRDefault="00E422F9" w:rsidP="009A413E">
            <w:pPr>
              <w:rPr>
                <w:rFonts w:asciiTheme="majorBidi" w:hAnsiTheme="majorBidi" w:cstheme="majorBidi"/>
              </w:rPr>
            </w:pPr>
            <w:r w:rsidRPr="000A3708">
              <w:rPr>
                <w:rFonts w:asciiTheme="majorBidi" w:hAnsiTheme="majorBidi" w:cstheme="majorBidi"/>
              </w:rPr>
              <w:t>Wyoming</w:t>
            </w:r>
          </w:p>
        </w:tc>
        <w:tc>
          <w:tcPr>
            <w:tcW w:w="723" w:type="dxa"/>
          </w:tcPr>
          <w:p w14:paraId="15A60DAD" w14:textId="447B720C" w:rsidR="00E422F9" w:rsidRPr="000A3708" w:rsidRDefault="00E422F9" w:rsidP="009A413E">
            <w:pPr>
              <w:jc w:val="center"/>
              <w:rPr>
                <w:rFonts w:asciiTheme="majorBidi" w:hAnsiTheme="majorBidi" w:cstheme="majorBidi"/>
              </w:rPr>
            </w:pPr>
            <w:r w:rsidRPr="000A3708">
              <w:rPr>
                <w:rFonts w:asciiTheme="majorBidi" w:hAnsiTheme="majorBidi" w:cstheme="majorBidi"/>
              </w:rPr>
              <w:t>56</w:t>
            </w:r>
          </w:p>
        </w:tc>
        <w:tc>
          <w:tcPr>
            <w:tcW w:w="656" w:type="dxa"/>
          </w:tcPr>
          <w:p w14:paraId="1BB04E27" w14:textId="537A4B42"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656" w:type="dxa"/>
          </w:tcPr>
          <w:p w14:paraId="55B2F80C" w14:textId="3C71B0FC" w:rsidR="00E422F9" w:rsidRPr="000A3708" w:rsidRDefault="00E422F9" w:rsidP="009A413E">
            <w:pPr>
              <w:rPr>
                <w:rFonts w:asciiTheme="majorBidi" w:hAnsiTheme="majorBidi" w:cstheme="majorBidi"/>
              </w:rPr>
            </w:pPr>
            <w:r w:rsidRPr="000A3708">
              <w:rPr>
                <w:rFonts w:asciiTheme="majorBidi" w:hAnsiTheme="majorBidi" w:cstheme="majorBidi"/>
              </w:rPr>
              <w:t>30</w:t>
            </w:r>
          </w:p>
        </w:tc>
        <w:tc>
          <w:tcPr>
            <w:tcW w:w="889" w:type="dxa"/>
          </w:tcPr>
          <w:p w14:paraId="4DE2C1F2" w14:textId="06E81C18" w:rsidR="00E422F9" w:rsidRPr="000A3708" w:rsidRDefault="00E422F9" w:rsidP="009A413E">
            <w:pPr>
              <w:rPr>
                <w:rFonts w:asciiTheme="majorBidi" w:hAnsiTheme="majorBidi" w:cstheme="majorBidi"/>
              </w:rPr>
            </w:pPr>
            <w:r w:rsidRPr="000A3708">
              <w:rPr>
                <w:rFonts w:asciiTheme="majorBidi" w:hAnsiTheme="majorBidi" w:cstheme="majorBidi"/>
              </w:rPr>
              <w:t>0</w:t>
            </w:r>
          </w:p>
        </w:tc>
        <w:tc>
          <w:tcPr>
            <w:tcW w:w="1131" w:type="dxa"/>
          </w:tcPr>
          <w:p w14:paraId="43F4EFE5" w14:textId="1B962834" w:rsidR="00E422F9" w:rsidRPr="000A3708" w:rsidRDefault="00E422F9" w:rsidP="009A413E">
            <w:pPr>
              <w:rPr>
                <w:rFonts w:asciiTheme="majorBidi" w:hAnsiTheme="majorBidi" w:cstheme="majorBidi"/>
              </w:rPr>
            </w:pPr>
            <w:r w:rsidRPr="000A3708">
              <w:rPr>
                <w:rFonts w:asciiTheme="majorBidi" w:hAnsiTheme="majorBidi" w:cstheme="majorBidi"/>
              </w:rPr>
              <w:t>0</w:t>
            </w:r>
          </w:p>
        </w:tc>
      </w:tr>
    </w:tbl>
    <w:p w14:paraId="1C25A03E" w14:textId="77777777" w:rsidR="00F74462" w:rsidRDefault="00F74462" w:rsidP="00F74462">
      <w:pPr>
        <w:spacing w:line="480" w:lineRule="auto"/>
        <w:jc w:val="center"/>
        <w:outlineLvl w:val="0"/>
        <w:rPr>
          <w:rFonts w:asciiTheme="majorBidi" w:hAnsiTheme="majorBidi" w:cstheme="majorBidi"/>
          <w:b/>
          <w:bCs/>
        </w:rPr>
        <w:sectPr w:rsidR="00F74462" w:rsidSect="00B36E76">
          <w:pgSz w:w="12240" w:h="15840"/>
          <w:pgMar w:top="1440" w:right="1440" w:bottom="1440" w:left="1440" w:header="720" w:footer="720" w:gutter="0"/>
          <w:cols w:space="720"/>
          <w:docGrid w:linePitch="360"/>
        </w:sectPr>
      </w:pPr>
    </w:p>
    <w:p w14:paraId="19D5CF3A" w14:textId="6457ECD5" w:rsidR="00447311" w:rsidRPr="000A3708" w:rsidRDefault="007416A3" w:rsidP="00F74462">
      <w:pPr>
        <w:spacing w:line="480" w:lineRule="auto"/>
        <w:jc w:val="center"/>
        <w:outlineLvl w:val="0"/>
        <w:rPr>
          <w:rFonts w:asciiTheme="majorBidi" w:hAnsiTheme="majorBidi" w:cstheme="majorBidi"/>
          <w:b/>
          <w:bCs/>
        </w:rPr>
      </w:pPr>
      <w:r w:rsidRPr="000A3708">
        <w:rPr>
          <w:rFonts w:asciiTheme="majorBidi" w:hAnsiTheme="majorBidi" w:cstheme="majorBidi"/>
          <w:b/>
          <w:bCs/>
        </w:rPr>
        <w:lastRenderedPageBreak/>
        <w:t>REFERENCES</w:t>
      </w:r>
    </w:p>
    <w:p w14:paraId="5910ADFE" w14:textId="1D0B8883" w:rsidR="00BF7104" w:rsidRPr="000A3708" w:rsidRDefault="00BF7104" w:rsidP="00BF7104">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rPr>
        <w:t>Adhikary</w:t>
      </w:r>
      <w:proofErr w:type="spellEnd"/>
      <w:r w:rsidRPr="000A3708">
        <w:rPr>
          <w:rFonts w:asciiTheme="majorBidi" w:hAnsiTheme="majorBidi" w:cstheme="majorBidi"/>
        </w:rPr>
        <w:t xml:space="preserve">, B., Kulkarni, S., </w:t>
      </w:r>
      <w:proofErr w:type="spellStart"/>
      <w:r w:rsidRPr="000A3708">
        <w:rPr>
          <w:rFonts w:asciiTheme="majorBidi" w:hAnsiTheme="majorBidi" w:cstheme="majorBidi"/>
        </w:rPr>
        <w:t>Dallura</w:t>
      </w:r>
      <w:proofErr w:type="spellEnd"/>
      <w:r w:rsidRPr="000A3708">
        <w:rPr>
          <w:rFonts w:asciiTheme="majorBidi" w:hAnsiTheme="majorBidi" w:cstheme="majorBidi"/>
        </w:rPr>
        <w:t xml:space="preserve">, A., Tang, Y., Chai, T., Leung, L. R., … Carmichael, G. R. </w:t>
      </w:r>
      <w:r w:rsidRPr="000A3708">
        <w:rPr>
          <w:rFonts w:asciiTheme="majorBidi" w:hAnsiTheme="majorBidi" w:cstheme="majorBidi"/>
          <w:color w:val="000000" w:themeColor="text1"/>
        </w:rPr>
        <w:t xml:space="preserve">(2008). A regional scale chemical transport modeling of Asian aerosols with data assimilation of AOD observations using optimal interpolation technique. </w:t>
      </w:r>
      <w:r w:rsidRPr="000A3708">
        <w:rPr>
          <w:rFonts w:asciiTheme="majorBidi" w:hAnsiTheme="majorBidi" w:cstheme="majorBidi"/>
          <w:i/>
          <w:iCs/>
          <w:color w:val="000000" w:themeColor="text1"/>
        </w:rPr>
        <w:t>Atmospheric Environment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42</w:t>
      </w:r>
      <w:r w:rsidRPr="000A3708">
        <w:rPr>
          <w:rFonts w:asciiTheme="majorBidi" w:hAnsiTheme="majorBidi" w:cstheme="majorBidi"/>
          <w:color w:val="000000" w:themeColor="text1"/>
        </w:rPr>
        <w:t xml:space="preserve">(37), 8600–8615. </w:t>
      </w:r>
      <w:hyperlink r:id="rId47" w:history="1">
        <w:r w:rsidR="00B970EF" w:rsidRPr="000A3708">
          <w:rPr>
            <w:rStyle w:val="Hyperlink"/>
            <w:rFonts w:asciiTheme="majorBidi" w:hAnsiTheme="majorBidi" w:cstheme="majorBidi"/>
            <w:color w:val="000000" w:themeColor="text1"/>
          </w:rPr>
          <w:t>https://doi.org/10.1016/j.atmosenv.2008.08.031</w:t>
        </w:r>
      </w:hyperlink>
    </w:p>
    <w:p w14:paraId="47F2A051" w14:textId="7CE08280" w:rsidR="00B970EF" w:rsidRPr="000A3708" w:rsidRDefault="00B970EF"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Brauer</w:t>
      </w:r>
      <w:proofErr w:type="spellEnd"/>
      <w:r w:rsidRPr="000A3708">
        <w:rPr>
          <w:rFonts w:asciiTheme="majorBidi" w:eastAsia="Times New Roman" w:hAnsiTheme="majorBidi" w:cstheme="majorBidi"/>
          <w:color w:val="000000" w:themeColor="text1"/>
          <w:shd w:val="clear" w:color="auto" w:fill="FFFFFF"/>
        </w:rPr>
        <w:t xml:space="preserve">, M., Freedman, G., </w:t>
      </w:r>
      <w:proofErr w:type="spellStart"/>
      <w:r w:rsidRPr="000A3708">
        <w:rPr>
          <w:rFonts w:asciiTheme="majorBidi" w:eastAsia="Times New Roman" w:hAnsiTheme="majorBidi" w:cstheme="majorBidi"/>
          <w:color w:val="000000" w:themeColor="text1"/>
          <w:shd w:val="clear" w:color="auto" w:fill="FFFFFF"/>
        </w:rPr>
        <w:t>Frostad</w:t>
      </w:r>
      <w:proofErr w:type="spellEnd"/>
      <w:r w:rsidRPr="000A3708">
        <w:rPr>
          <w:rFonts w:asciiTheme="majorBidi" w:eastAsia="Times New Roman" w:hAnsiTheme="majorBidi" w:cstheme="majorBidi"/>
          <w:color w:val="000000" w:themeColor="text1"/>
          <w:shd w:val="clear" w:color="auto" w:fill="FFFFFF"/>
        </w:rPr>
        <w:t xml:space="preserve">, J., van </w:t>
      </w:r>
      <w:proofErr w:type="spellStart"/>
      <w:r w:rsidRPr="000A3708">
        <w:rPr>
          <w:rFonts w:asciiTheme="majorBidi" w:eastAsia="Times New Roman" w:hAnsiTheme="majorBidi" w:cstheme="majorBidi"/>
          <w:color w:val="000000" w:themeColor="text1"/>
          <w:shd w:val="clear" w:color="auto" w:fill="FFFFFF"/>
        </w:rPr>
        <w:t>Donkelaar</w:t>
      </w:r>
      <w:proofErr w:type="spellEnd"/>
      <w:r w:rsidRPr="000A3708">
        <w:rPr>
          <w:rFonts w:asciiTheme="majorBidi" w:eastAsia="Times New Roman" w:hAnsiTheme="majorBidi" w:cstheme="majorBidi"/>
          <w:color w:val="000000" w:themeColor="text1"/>
          <w:shd w:val="clear" w:color="auto" w:fill="FFFFFF"/>
        </w:rPr>
        <w:t xml:space="preserve">, A., Martin, R. V., </w:t>
      </w:r>
      <w:proofErr w:type="spellStart"/>
      <w:r w:rsidRPr="000A3708">
        <w:rPr>
          <w:rFonts w:asciiTheme="majorBidi" w:eastAsia="Times New Roman" w:hAnsiTheme="majorBidi" w:cstheme="majorBidi"/>
          <w:color w:val="000000" w:themeColor="text1"/>
          <w:shd w:val="clear" w:color="auto" w:fill="FFFFFF"/>
        </w:rPr>
        <w:t>Dentener</w:t>
      </w:r>
      <w:proofErr w:type="spellEnd"/>
      <w:r w:rsidRPr="000A3708">
        <w:rPr>
          <w:rFonts w:asciiTheme="majorBidi" w:eastAsia="Times New Roman" w:hAnsiTheme="majorBidi" w:cstheme="majorBidi"/>
          <w:color w:val="000000" w:themeColor="text1"/>
          <w:shd w:val="clear" w:color="auto" w:fill="FFFFFF"/>
        </w:rPr>
        <w:t>, F., … Cohen, A. (2016). Ambient Air Pollution Exposure Estimation for the Global Burden of Disease 2013. </w:t>
      </w:r>
      <w:r w:rsidRPr="000A3708">
        <w:rPr>
          <w:rFonts w:asciiTheme="majorBidi" w:eastAsia="Times New Roman" w:hAnsiTheme="majorBidi" w:cstheme="majorBidi"/>
          <w:i/>
          <w:iCs/>
          <w:color w:val="000000" w:themeColor="text1"/>
          <w:shd w:val="clear" w:color="auto" w:fill="FFFFFF"/>
        </w:rPr>
        <w:t>Environmental Science &amp; Technology</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50</w:t>
      </w:r>
      <w:r w:rsidRPr="000A3708">
        <w:rPr>
          <w:rFonts w:asciiTheme="majorBidi" w:eastAsia="Times New Roman" w:hAnsiTheme="majorBidi" w:cstheme="majorBidi"/>
          <w:color w:val="000000" w:themeColor="text1"/>
          <w:shd w:val="clear" w:color="auto" w:fill="FFFFFF"/>
        </w:rPr>
        <w:t>(1), 79–88. https://doi.org/10.1021/acs.est.5b03709</w:t>
      </w:r>
    </w:p>
    <w:p w14:paraId="2B442AD2" w14:textId="4A06E428" w:rsidR="00727ACD" w:rsidRPr="000A3708" w:rsidRDefault="007F5998" w:rsidP="007F5998">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Burnett, R. T., Arden Pope, C.,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Olives, C., Lim, S. S., Mehta, S., … Cohen, A. (2014). An integrated risk function for estimating the global burden of disease attributable to ambient fine particulate matter exposure.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122</w:t>
      </w:r>
      <w:r w:rsidRPr="000A3708">
        <w:rPr>
          <w:rFonts w:asciiTheme="majorBidi" w:hAnsiTheme="majorBidi" w:cstheme="majorBidi"/>
          <w:color w:val="000000" w:themeColor="text1"/>
        </w:rPr>
        <w:t>(4), 397–403. https://doi.org/10.1289/ehp.1307049</w:t>
      </w:r>
    </w:p>
    <w:p w14:paraId="15909FA9" w14:textId="77777777"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Butt, E. W., </w:t>
      </w:r>
      <w:proofErr w:type="spellStart"/>
      <w:r w:rsidRPr="000A3708">
        <w:rPr>
          <w:rFonts w:asciiTheme="majorBidi" w:hAnsiTheme="majorBidi" w:cstheme="majorBidi"/>
          <w:color w:val="000000" w:themeColor="text1"/>
        </w:rPr>
        <w:t>Turnock</w:t>
      </w:r>
      <w:proofErr w:type="spellEnd"/>
      <w:r w:rsidRPr="000A3708">
        <w:rPr>
          <w:rFonts w:asciiTheme="majorBidi" w:hAnsiTheme="majorBidi" w:cstheme="majorBidi"/>
          <w:color w:val="000000" w:themeColor="text1"/>
        </w:rPr>
        <w:t xml:space="preserve">, S. T., Rigby, R., Reddington, C. L., Yoshioka, M., Johnson, J. S., … </w:t>
      </w:r>
      <w:proofErr w:type="spellStart"/>
      <w:r w:rsidRPr="000A3708">
        <w:rPr>
          <w:rFonts w:asciiTheme="majorBidi" w:hAnsiTheme="majorBidi" w:cstheme="majorBidi"/>
          <w:color w:val="000000" w:themeColor="text1"/>
        </w:rPr>
        <w:t>Spracklen</w:t>
      </w:r>
      <w:proofErr w:type="spellEnd"/>
      <w:r w:rsidRPr="000A3708">
        <w:rPr>
          <w:rFonts w:asciiTheme="majorBidi" w:hAnsiTheme="majorBidi" w:cstheme="majorBidi"/>
          <w:color w:val="000000" w:themeColor="text1"/>
        </w:rPr>
        <w:t xml:space="preserve">, D. V. (2017). Global and regional trends in particulate air pollution and attributable health burden over the past 50 years. </w:t>
      </w:r>
      <w:r w:rsidRPr="000A3708">
        <w:rPr>
          <w:rFonts w:asciiTheme="majorBidi" w:hAnsiTheme="majorBidi" w:cstheme="majorBidi"/>
          <w:i/>
          <w:iCs/>
          <w:color w:val="000000" w:themeColor="text1"/>
        </w:rPr>
        <w:t>Environmental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w:t>
      </w:r>
      <w:r w:rsidRPr="000A3708">
        <w:rPr>
          <w:rFonts w:asciiTheme="majorBidi" w:hAnsiTheme="majorBidi" w:cstheme="majorBidi"/>
          <w:color w:val="000000" w:themeColor="text1"/>
        </w:rPr>
        <w:t>(10). https://doi.org/10.1088/1748-9326/aa87be</w:t>
      </w:r>
    </w:p>
    <w:p w14:paraId="25FA15F5" w14:textId="2427A8CA" w:rsidR="00BB76A5" w:rsidRPr="000A3708" w:rsidRDefault="00BB76A5" w:rsidP="00BB76A5">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Cohen, A. J., </w:t>
      </w:r>
      <w:proofErr w:type="spellStart"/>
      <w:r w:rsidRPr="000A3708">
        <w:rPr>
          <w:rFonts w:asciiTheme="majorBidi" w:hAnsiTheme="majorBidi" w:cstheme="majorBidi"/>
          <w:color w:val="000000" w:themeColor="text1"/>
        </w:rPr>
        <w:t>Brauer</w:t>
      </w:r>
      <w:proofErr w:type="spellEnd"/>
      <w:r w:rsidRPr="000A3708">
        <w:rPr>
          <w:rFonts w:asciiTheme="majorBidi" w:hAnsiTheme="majorBidi" w:cstheme="majorBidi"/>
          <w:color w:val="000000" w:themeColor="text1"/>
        </w:rPr>
        <w:t xml:space="preserve">, M., Burnett, R., Anderson, H. R., </w:t>
      </w:r>
      <w:proofErr w:type="spellStart"/>
      <w:r w:rsidRPr="000A3708">
        <w:rPr>
          <w:rFonts w:asciiTheme="majorBidi" w:hAnsiTheme="majorBidi" w:cstheme="majorBidi"/>
          <w:color w:val="000000" w:themeColor="text1"/>
        </w:rPr>
        <w:t>Frostad</w:t>
      </w:r>
      <w:proofErr w:type="spellEnd"/>
      <w:r w:rsidRPr="000A3708">
        <w:rPr>
          <w:rFonts w:asciiTheme="majorBidi" w:hAnsiTheme="majorBidi" w:cstheme="majorBidi"/>
          <w:color w:val="000000" w:themeColor="text1"/>
        </w:rPr>
        <w:t xml:space="preserve">, J., Estep, K., … </w:t>
      </w:r>
      <w:proofErr w:type="spellStart"/>
      <w:r w:rsidRPr="000A3708">
        <w:rPr>
          <w:rFonts w:asciiTheme="majorBidi" w:hAnsiTheme="majorBidi" w:cstheme="majorBidi"/>
          <w:color w:val="000000" w:themeColor="text1"/>
        </w:rPr>
        <w:t>Forouzanfar</w:t>
      </w:r>
      <w:proofErr w:type="spellEnd"/>
      <w:r w:rsidRPr="000A3708">
        <w:rPr>
          <w:rFonts w:asciiTheme="majorBidi" w:hAnsiTheme="majorBidi" w:cstheme="majorBidi"/>
          <w:color w:val="000000" w:themeColor="text1"/>
        </w:rPr>
        <w:t xml:space="preserve">, M. H. (2017). Estimates and 25-year trends of the global burden of disease attributable to ambient air pollution: an analysis of data from the Global Burden of Diseases Study 2015.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389</w:t>
      </w:r>
      <w:r w:rsidRPr="000A3708">
        <w:rPr>
          <w:rFonts w:asciiTheme="majorBidi" w:hAnsiTheme="majorBidi" w:cstheme="majorBidi"/>
          <w:color w:val="000000" w:themeColor="text1"/>
        </w:rPr>
        <w:t xml:space="preserve">(10082), 1907–1918. </w:t>
      </w:r>
      <w:hyperlink r:id="rId48" w:history="1">
        <w:r w:rsidR="00A21DCF" w:rsidRPr="000A3708">
          <w:rPr>
            <w:rStyle w:val="Hyperlink"/>
            <w:rFonts w:asciiTheme="majorBidi" w:hAnsiTheme="majorBidi" w:cstheme="majorBidi"/>
            <w:color w:val="000000" w:themeColor="text1"/>
          </w:rPr>
          <w:t>https://doi.org/10.1016/S0140-6736(17)30505-6</w:t>
        </w:r>
      </w:hyperlink>
    </w:p>
    <w:p w14:paraId="4CDF6A60" w14:textId="26B15CFF"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Dennison PE, Brewer SC, Arnold JD, Moritz MA. 2014. Large wildfire trends in the western United States, 1984-2011.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41:2928–2933; doi:10.1002/2014GL059576.</w:t>
      </w:r>
    </w:p>
    <w:p w14:paraId="13B26A0B" w14:textId="77777777" w:rsidR="000A3708" w:rsidRPr="000A3708" w:rsidRDefault="000A3708" w:rsidP="000A3708">
      <w:pPr>
        <w:rPr>
          <w:rFonts w:asciiTheme="majorBidi" w:hAnsiTheme="majorBidi" w:cstheme="majorBidi"/>
        </w:rPr>
      </w:pPr>
    </w:p>
    <w:p w14:paraId="34BBE8AD" w14:textId="23C083BA" w:rsidR="00A21DCF" w:rsidRPr="000A3708" w:rsidRDefault="00A21DCF" w:rsidP="000A3708">
      <w:pPr>
        <w:ind w:left="720" w:hanging="720"/>
        <w:rPr>
          <w:rFonts w:asciiTheme="majorBidi" w:eastAsia="Times New Roman" w:hAnsiTheme="majorBidi" w:cstheme="majorBidi"/>
          <w:color w:val="000000" w:themeColor="text1"/>
          <w:shd w:val="clear" w:color="auto" w:fill="FFFFFF"/>
        </w:rPr>
      </w:pPr>
      <w:r w:rsidRPr="000A3708">
        <w:rPr>
          <w:rFonts w:asciiTheme="majorBidi" w:eastAsia="Times New Roman" w:hAnsiTheme="majorBidi" w:cstheme="majorBidi"/>
          <w:color w:val="000000" w:themeColor="text1"/>
          <w:shd w:val="clear" w:color="auto" w:fill="FFFFFF"/>
        </w:rPr>
        <w:t xml:space="preserve">Dobson, J. E., Bright, E. A., Coleman, P. R., Durfee, R. C., &amp; Worley, B. A. (2000). </w:t>
      </w:r>
      <w:proofErr w:type="spellStart"/>
      <w:r w:rsidRPr="000A3708">
        <w:rPr>
          <w:rFonts w:asciiTheme="majorBidi" w:eastAsia="Times New Roman" w:hAnsiTheme="majorBidi" w:cstheme="majorBidi"/>
          <w:color w:val="000000" w:themeColor="text1"/>
          <w:shd w:val="clear" w:color="auto" w:fill="FFFFFF"/>
        </w:rPr>
        <w:t>LandScan</w:t>
      </w:r>
      <w:proofErr w:type="spellEnd"/>
      <w:r w:rsidRPr="000A3708">
        <w:rPr>
          <w:rFonts w:asciiTheme="majorBidi" w:eastAsia="Times New Roman" w:hAnsiTheme="majorBidi" w:cstheme="majorBidi"/>
          <w:color w:val="000000" w:themeColor="text1"/>
          <w:shd w:val="clear" w:color="auto" w:fill="FFFFFF"/>
        </w:rPr>
        <w:t>: A global population database for estimating populations at risk. </w:t>
      </w:r>
      <w:r w:rsidRPr="000A3708">
        <w:rPr>
          <w:rFonts w:asciiTheme="majorBidi" w:eastAsia="Times New Roman" w:hAnsiTheme="majorBidi" w:cstheme="majorBidi"/>
          <w:i/>
          <w:iCs/>
          <w:color w:val="000000" w:themeColor="text1"/>
          <w:shd w:val="clear" w:color="auto" w:fill="FFFFFF"/>
        </w:rPr>
        <w:t>Photogrammetric Engineering and Remote Sensing</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66</w:t>
      </w:r>
      <w:r w:rsidRPr="000A3708">
        <w:rPr>
          <w:rFonts w:asciiTheme="majorBidi" w:eastAsia="Times New Roman" w:hAnsiTheme="majorBidi" w:cstheme="majorBidi"/>
          <w:color w:val="000000" w:themeColor="text1"/>
          <w:shd w:val="clear" w:color="auto" w:fill="FFFFFF"/>
        </w:rPr>
        <w:t xml:space="preserve">(7), 849–857. </w:t>
      </w:r>
      <w:hyperlink r:id="rId49" w:history="1">
        <w:r w:rsidR="00B970EF" w:rsidRPr="000A3708">
          <w:rPr>
            <w:rStyle w:val="Hyperlink"/>
            <w:rFonts w:asciiTheme="majorBidi" w:eastAsia="Times New Roman" w:hAnsiTheme="majorBidi" w:cstheme="majorBidi"/>
            <w:color w:val="000000" w:themeColor="text1"/>
            <w:shd w:val="clear" w:color="auto" w:fill="FFFFFF"/>
          </w:rPr>
          <w:t>https://doi.org/10.1016/j.scitotenv.2008.02.010</w:t>
        </w:r>
      </w:hyperlink>
    </w:p>
    <w:p w14:paraId="75D9440D" w14:textId="77777777" w:rsidR="00B970EF" w:rsidRPr="000A3708" w:rsidRDefault="00B970EF" w:rsidP="000A3708">
      <w:pPr>
        <w:rPr>
          <w:rFonts w:asciiTheme="majorBidi" w:eastAsia="Times New Roman" w:hAnsiTheme="majorBidi" w:cstheme="majorBidi"/>
          <w:color w:val="000000" w:themeColor="text1"/>
        </w:rPr>
      </w:pPr>
    </w:p>
    <w:p w14:paraId="2E954B06" w14:textId="24762483" w:rsidR="007F5998" w:rsidRPr="000A3708" w:rsidRDefault="007F5998" w:rsidP="003526EB">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Environmental Benefits Mapping and Analysis Program – Community Edition, User’s Manual, Appendices, 2017 (</w:t>
      </w:r>
      <w:proofErr w:type="spellStart"/>
      <w:r w:rsidRPr="000A3708">
        <w:rPr>
          <w:rFonts w:asciiTheme="majorBidi" w:eastAsia="Times New Roman" w:hAnsiTheme="majorBidi" w:cstheme="majorBidi"/>
          <w:color w:val="000000" w:themeColor="text1"/>
        </w:rPr>
        <w:t>BenMAP</w:t>
      </w:r>
      <w:proofErr w:type="spellEnd"/>
      <w:r w:rsidRPr="000A3708">
        <w:rPr>
          <w:rFonts w:asciiTheme="majorBidi" w:eastAsia="Times New Roman" w:hAnsiTheme="majorBidi" w:cstheme="majorBidi"/>
          <w:color w:val="000000" w:themeColor="text1"/>
        </w:rPr>
        <w:t xml:space="preserve"> 2017), </w:t>
      </w:r>
      <w:hyperlink r:id="rId50" w:history="1">
        <w:r w:rsidR="00925A31" w:rsidRPr="000A3708">
          <w:rPr>
            <w:rStyle w:val="Hyperlink"/>
            <w:rFonts w:asciiTheme="majorBidi" w:eastAsia="Times New Roman" w:hAnsiTheme="majorBidi" w:cstheme="majorBidi"/>
            <w:color w:val="000000" w:themeColor="text1"/>
          </w:rPr>
          <w:t>https://www.epa.gov/sites/production/files/2017-04/documents/benmap_ce_um_appendices_april_2017.pdf</w:t>
        </w:r>
      </w:hyperlink>
      <w:r w:rsidRPr="000A3708">
        <w:rPr>
          <w:rFonts w:asciiTheme="majorBidi" w:eastAsia="Times New Roman" w:hAnsiTheme="majorBidi" w:cstheme="majorBidi"/>
          <w:color w:val="000000" w:themeColor="text1"/>
        </w:rPr>
        <w:t>.</w:t>
      </w:r>
    </w:p>
    <w:p w14:paraId="5CD3BBA0" w14:textId="77777777" w:rsidR="00925A31" w:rsidRPr="000A3708" w:rsidRDefault="00925A31" w:rsidP="003526EB">
      <w:pPr>
        <w:ind w:left="720" w:hanging="720"/>
        <w:rPr>
          <w:rFonts w:asciiTheme="majorBidi" w:eastAsia="Times New Roman" w:hAnsiTheme="majorBidi" w:cstheme="majorBidi"/>
          <w:color w:val="000000" w:themeColor="text1"/>
        </w:rPr>
      </w:pPr>
    </w:p>
    <w:p w14:paraId="76549893" w14:textId="77777777" w:rsidR="00F74462" w:rsidRDefault="00F74462" w:rsidP="000A3708">
      <w:pPr>
        <w:ind w:left="720" w:hanging="720"/>
        <w:rPr>
          <w:rFonts w:asciiTheme="majorBidi" w:eastAsia="Times New Roman" w:hAnsiTheme="majorBidi" w:cstheme="majorBidi"/>
          <w:color w:val="000000" w:themeColor="text1"/>
          <w:shd w:val="clear" w:color="auto" w:fill="FFFFFF"/>
        </w:rPr>
        <w:sectPr w:rsidR="00F74462" w:rsidSect="00B36E76">
          <w:pgSz w:w="12240" w:h="15840"/>
          <w:pgMar w:top="1440" w:right="1440" w:bottom="1440" w:left="1440" w:header="720" w:footer="720" w:gutter="0"/>
          <w:cols w:space="720"/>
          <w:docGrid w:linePitch="360"/>
        </w:sectPr>
      </w:pPr>
    </w:p>
    <w:p w14:paraId="08642BBE" w14:textId="6A811D79" w:rsidR="00925A31" w:rsidRPr="000A3708" w:rsidRDefault="00925A31" w:rsidP="000A3708">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lastRenderedPageBreak/>
        <w:t>Fann</w:t>
      </w:r>
      <w:proofErr w:type="spellEnd"/>
      <w:r w:rsidRPr="000A3708">
        <w:rPr>
          <w:rFonts w:asciiTheme="majorBidi" w:eastAsia="Times New Roman" w:hAnsiTheme="majorBidi" w:cstheme="majorBidi"/>
          <w:color w:val="000000" w:themeColor="text1"/>
          <w:shd w:val="clear" w:color="auto" w:fill="FFFFFF"/>
        </w:rPr>
        <w:t xml:space="preserve"> N, </w:t>
      </w:r>
      <w:proofErr w:type="spellStart"/>
      <w:r w:rsidRPr="000A3708">
        <w:rPr>
          <w:rFonts w:asciiTheme="majorBidi" w:eastAsia="Times New Roman" w:hAnsiTheme="majorBidi" w:cstheme="majorBidi"/>
          <w:color w:val="000000" w:themeColor="text1"/>
          <w:shd w:val="clear" w:color="auto" w:fill="FFFFFF"/>
        </w:rPr>
        <w:t>Lamson</w:t>
      </w:r>
      <w:proofErr w:type="spellEnd"/>
      <w:r w:rsidRPr="000A3708">
        <w:rPr>
          <w:rFonts w:asciiTheme="majorBidi" w:eastAsia="Times New Roman" w:hAnsiTheme="majorBidi" w:cstheme="majorBidi"/>
          <w:color w:val="000000" w:themeColor="text1"/>
          <w:shd w:val="clear" w:color="auto" w:fill="FFFFFF"/>
        </w:rPr>
        <w:t xml:space="preserve"> AD, </w:t>
      </w:r>
      <w:proofErr w:type="spellStart"/>
      <w:r w:rsidRPr="000A3708">
        <w:rPr>
          <w:rFonts w:asciiTheme="majorBidi" w:eastAsia="Times New Roman" w:hAnsiTheme="majorBidi" w:cstheme="majorBidi"/>
          <w:color w:val="000000" w:themeColor="text1"/>
          <w:shd w:val="clear" w:color="auto" w:fill="FFFFFF"/>
        </w:rPr>
        <w:t>Anenberg</w:t>
      </w:r>
      <w:proofErr w:type="spellEnd"/>
      <w:r w:rsidRPr="000A3708">
        <w:rPr>
          <w:rFonts w:asciiTheme="majorBidi" w:eastAsia="Times New Roman" w:hAnsiTheme="majorBidi" w:cstheme="majorBidi"/>
          <w:color w:val="000000" w:themeColor="text1"/>
          <w:shd w:val="clear" w:color="auto" w:fill="FFFFFF"/>
        </w:rPr>
        <w:t xml:space="preserve"> SC, Wesson K, </w:t>
      </w:r>
      <w:proofErr w:type="spellStart"/>
      <w:r w:rsidRPr="000A3708">
        <w:rPr>
          <w:rFonts w:asciiTheme="majorBidi" w:eastAsia="Times New Roman" w:hAnsiTheme="majorBidi" w:cstheme="majorBidi"/>
          <w:color w:val="000000" w:themeColor="text1"/>
          <w:shd w:val="clear" w:color="auto" w:fill="FFFFFF"/>
        </w:rPr>
        <w:t>Risley</w:t>
      </w:r>
      <w:proofErr w:type="spellEnd"/>
      <w:r w:rsidRPr="000A3708">
        <w:rPr>
          <w:rFonts w:asciiTheme="majorBidi" w:eastAsia="Times New Roman" w:hAnsiTheme="majorBidi" w:cstheme="majorBidi"/>
          <w:color w:val="000000" w:themeColor="text1"/>
          <w:shd w:val="clear" w:color="auto" w:fill="FFFFFF"/>
        </w:rPr>
        <w:t xml:space="preserve"> D, Hubbell BJ: Estimating the national public health burden associated with exposure to ambient PM2.5 and ozone. Risk Anal 2012, 32(1):81–95. </w:t>
      </w:r>
      <w:proofErr w:type="spellStart"/>
      <w:r w:rsidRPr="000A3708">
        <w:rPr>
          <w:rFonts w:asciiTheme="majorBidi" w:eastAsia="Times New Roman" w:hAnsiTheme="majorBidi" w:cstheme="majorBidi"/>
          <w:color w:val="000000" w:themeColor="text1"/>
          <w:shd w:val="clear" w:color="auto" w:fill="FFFFFF"/>
        </w:rPr>
        <w:t>doi</w:t>
      </w:r>
      <w:proofErr w:type="spellEnd"/>
      <w:r w:rsidRPr="000A3708">
        <w:rPr>
          <w:rFonts w:asciiTheme="majorBidi" w:eastAsia="Times New Roman" w:hAnsiTheme="majorBidi" w:cstheme="majorBidi"/>
          <w:color w:val="000000" w:themeColor="text1"/>
          <w:shd w:val="clear" w:color="auto" w:fill="FFFFFF"/>
        </w:rPr>
        <w:t>: </w:t>
      </w:r>
      <w:hyperlink r:id="rId51" w:tgtFrame="pmc_ext" w:history="1">
        <w:r w:rsidRPr="000A3708">
          <w:rPr>
            <w:rFonts w:asciiTheme="majorBidi" w:eastAsia="Times New Roman" w:hAnsiTheme="majorBidi" w:cstheme="majorBidi"/>
            <w:color w:val="000000" w:themeColor="text1"/>
            <w:u w:val="single"/>
            <w:shd w:val="clear" w:color="auto" w:fill="FFFFFF"/>
          </w:rPr>
          <w:t>10.1111/j.1539-6924.2011.01630.x</w:t>
        </w:r>
      </w:hyperlink>
      <w:r w:rsidRPr="000A3708">
        <w:rPr>
          <w:rFonts w:asciiTheme="majorBidi" w:eastAsia="Times New Roman" w:hAnsiTheme="majorBidi" w:cstheme="majorBidi"/>
          <w:color w:val="000000" w:themeColor="text1"/>
          <w:shd w:val="clear" w:color="auto" w:fill="FFFFFF"/>
        </w:rPr>
        <w:t> [</w:t>
      </w:r>
      <w:hyperlink r:id="rId52" w:tgtFrame="pmc_ext" w:history="1">
        <w:r w:rsidRPr="000A3708">
          <w:rPr>
            <w:rFonts w:asciiTheme="majorBidi" w:eastAsia="Times New Roman" w:hAnsiTheme="majorBidi" w:cstheme="majorBidi"/>
            <w:color w:val="000000" w:themeColor="text1"/>
            <w:u w:val="single"/>
            <w:shd w:val="clear" w:color="auto" w:fill="FFFFFF"/>
          </w:rPr>
          <w:t>PubMed</w:t>
        </w:r>
      </w:hyperlink>
      <w:r w:rsidRPr="000A3708">
        <w:rPr>
          <w:rFonts w:asciiTheme="majorBidi" w:eastAsia="Times New Roman" w:hAnsiTheme="majorBidi" w:cstheme="majorBidi"/>
          <w:color w:val="000000" w:themeColor="text1"/>
          <w:shd w:val="clear" w:color="auto" w:fill="FFFFFF"/>
        </w:rPr>
        <w:t>]</w:t>
      </w:r>
    </w:p>
    <w:p w14:paraId="39B425AA" w14:textId="15FC9778" w:rsidR="003526EB" w:rsidRPr="000A3708" w:rsidRDefault="003526EB" w:rsidP="003526EB">
      <w:pPr>
        <w:pStyle w:val="NormalWeb"/>
        <w:ind w:left="480" w:hanging="480"/>
        <w:rPr>
          <w:rStyle w:val="Hyperlink"/>
          <w:rFonts w:asciiTheme="majorBidi" w:hAnsiTheme="majorBidi" w:cstheme="majorBidi"/>
          <w:color w:val="000000" w:themeColor="text1"/>
        </w:rPr>
      </w:pPr>
      <w:proofErr w:type="spellStart"/>
      <w:r w:rsidRPr="000A3708">
        <w:rPr>
          <w:rFonts w:asciiTheme="majorBidi" w:hAnsiTheme="majorBidi" w:cstheme="majorBidi"/>
          <w:color w:val="000000" w:themeColor="text1"/>
        </w:rPr>
        <w:t>Fann</w:t>
      </w:r>
      <w:proofErr w:type="spellEnd"/>
      <w:r w:rsidRPr="000A3708">
        <w:rPr>
          <w:rFonts w:asciiTheme="majorBidi" w:hAnsiTheme="majorBidi" w:cstheme="majorBidi"/>
          <w:color w:val="000000" w:themeColor="text1"/>
        </w:rPr>
        <w:t xml:space="preserve">, N., Kim, S.-Y., Olives, C., &amp; Sheppard, L. (2017). Estimated Changes in Life Expectancy and Adult Mortality Resulting from Declining PM2.5 Exposures in the Contiguous United States: 1980–2010.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 xml:space="preserve">(9). </w:t>
      </w:r>
      <w:hyperlink r:id="rId53" w:history="1">
        <w:r w:rsidR="00CA02E6" w:rsidRPr="000A3708">
          <w:rPr>
            <w:rStyle w:val="Hyperlink"/>
            <w:rFonts w:asciiTheme="majorBidi" w:hAnsiTheme="majorBidi" w:cstheme="majorBidi"/>
            <w:color w:val="000000" w:themeColor="text1"/>
          </w:rPr>
          <w:t>https://doi.org/10.1289/EHP507</w:t>
        </w:r>
      </w:hyperlink>
    </w:p>
    <w:p w14:paraId="4D5813CB" w14:textId="4A276496" w:rsidR="00433F98" w:rsidRPr="000A3708" w:rsidRDefault="00433F98"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Forouzanfar</w:t>
      </w:r>
      <w:proofErr w:type="spellEnd"/>
      <w:r w:rsidRPr="000A3708">
        <w:rPr>
          <w:rFonts w:asciiTheme="majorBidi" w:eastAsia="Times New Roman" w:hAnsiTheme="majorBidi" w:cstheme="majorBidi"/>
          <w:color w:val="000000" w:themeColor="text1"/>
          <w:shd w:val="clear" w:color="auto" w:fill="FFFFFF"/>
        </w:rPr>
        <w:t xml:space="preserve"> MH, Afshin A, et al. Global, regional, and national comparative risk assessment of 79 </w:t>
      </w:r>
      <w:proofErr w:type="spellStart"/>
      <w:r w:rsidRPr="000A3708">
        <w:rPr>
          <w:rFonts w:asciiTheme="majorBidi" w:eastAsia="Times New Roman" w:hAnsiTheme="majorBidi" w:cstheme="majorBidi"/>
          <w:color w:val="000000" w:themeColor="text1"/>
          <w:shd w:val="clear" w:color="auto" w:fill="FFFFFF"/>
        </w:rPr>
        <w:t>behavioural</w:t>
      </w:r>
      <w:proofErr w:type="spellEnd"/>
      <w:r w:rsidRPr="000A3708">
        <w:rPr>
          <w:rFonts w:asciiTheme="majorBidi" w:eastAsia="Times New Roman" w:hAnsiTheme="majorBidi" w:cstheme="majorBidi"/>
          <w:color w:val="000000" w:themeColor="text1"/>
          <w:shd w:val="clear" w:color="auto" w:fill="FFFFFF"/>
        </w:rPr>
        <w:t>, environmental and occupational, and metabolic risks or clusters of risks, 1990–2015: a systematic analysis for the Global Burden of Disease Study 2015. </w:t>
      </w:r>
      <w:r w:rsidRPr="000A3708">
        <w:rPr>
          <w:rFonts w:asciiTheme="majorBidi" w:eastAsia="Times New Roman" w:hAnsiTheme="majorBidi" w:cstheme="majorBidi"/>
          <w:i/>
          <w:iCs/>
          <w:color w:val="000000" w:themeColor="text1"/>
          <w:shd w:val="clear" w:color="auto" w:fill="FFFFFF"/>
        </w:rPr>
        <w:t>Lancet (London, England)</w:t>
      </w:r>
      <w:r w:rsidRPr="000A3708">
        <w:rPr>
          <w:rFonts w:asciiTheme="majorBidi" w:eastAsia="Times New Roman" w:hAnsiTheme="majorBidi" w:cstheme="majorBidi"/>
          <w:color w:val="000000" w:themeColor="text1"/>
          <w:shd w:val="clear" w:color="auto" w:fill="FFFFFF"/>
        </w:rPr>
        <w:t>. 2016;388(10053):1659-1724. doi:10.1016/S0140-6736(16)31679-8.</w:t>
      </w:r>
    </w:p>
    <w:p w14:paraId="3E9F6B90" w14:textId="77777777" w:rsidR="00B970EF" w:rsidRPr="000A3708" w:rsidRDefault="00B970EF" w:rsidP="000A3708">
      <w:pPr>
        <w:ind w:left="720" w:hanging="720"/>
        <w:rPr>
          <w:rFonts w:asciiTheme="majorBidi" w:eastAsia="Times New Roman" w:hAnsiTheme="majorBidi" w:cstheme="majorBidi"/>
          <w:color w:val="000000" w:themeColor="text1"/>
        </w:rPr>
      </w:pPr>
    </w:p>
    <w:p w14:paraId="5A4BFE2B" w14:textId="52F73B51" w:rsidR="00433F98" w:rsidRPr="000A3708" w:rsidRDefault="00F26195" w:rsidP="000A3708">
      <w:pPr>
        <w:ind w:left="720" w:hanging="720"/>
        <w:rPr>
          <w:rFonts w:asciiTheme="majorBidi" w:eastAsia="Times New Roman" w:hAnsiTheme="majorBidi" w:cstheme="majorBidi"/>
          <w:color w:val="000000" w:themeColor="text1"/>
          <w:shd w:val="clear" w:color="auto" w:fill="FFFFFF"/>
        </w:rPr>
      </w:pPr>
      <w:proofErr w:type="spellStart"/>
      <w:r w:rsidRPr="000A3708">
        <w:rPr>
          <w:rFonts w:asciiTheme="majorBidi" w:eastAsia="Times New Roman" w:hAnsiTheme="majorBidi" w:cstheme="majorBidi"/>
          <w:color w:val="000000" w:themeColor="text1"/>
          <w:shd w:val="clear" w:color="auto" w:fill="FFFFFF"/>
        </w:rPr>
        <w:t>Friedl</w:t>
      </w:r>
      <w:proofErr w:type="spellEnd"/>
      <w:r w:rsidRPr="000A3708">
        <w:rPr>
          <w:rFonts w:asciiTheme="majorBidi" w:eastAsia="Times New Roman" w:hAnsiTheme="majorBidi" w:cstheme="majorBidi"/>
          <w:color w:val="000000" w:themeColor="text1"/>
          <w:shd w:val="clear" w:color="auto" w:fill="FFFFFF"/>
        </w:rPr>
        <w:t xml:space="preserve">, M. A., Sulla-Menashe, D., Tan, B., Schneider, A., </w:t>
      </w:r>
      <w:proofErr w:type="spellStart"/>
      <w:r w:rsidRPr="000A3708">
        <w:rPr>
          <w:rFonts w:asciiTheme="majorBidi" w:eastAsia="Times New Roman" w:hAnsiTheme="majorBidi" w:cstheme="majorBidi"/>
          <w:color w:val="000000" w:themeColor="text1"/>
          <w:shd w:val="clear" w:color="auto" w:fill="FFFFFF"/>
        </w:rPr>
        <w:t>Ramankutty</w:t>
      </w:r>
      <w:proofErr w:type="spellEnd"/>
      <w:r w:rsidRPr="000A3708">
        <w:rPr>
          <w:rFonts w:asciiTheme="majorBidi" w:eastAsia="Times New Roman" w:hAnsiTheme="majorBidi" w:cstheme="majorBidi"/>
          <w:color w:val="000000" w:themeColor="text1"/>
          <w:shd w:val="clear" w:color="auto" w:fill="FFFFFF"/>
        </w:rPr>
        <w:t>, N., Sibley, A., &amp; Huang, X. (2010). MODIS Collection 5 global land cover: Algorithm refinements and characterization of new datasets. </w:t>
      </w:r>
      <w:r w:rsidRPr="000A3708">
        <w:rPr>
          <w:rFonts w:asciiTheme="majorBidi" w:eastAsia="Times New Roman" w:hAnsiTheme="majorBidi" w:cstheme="majorBidi"/>
          <w:i/>
          <w:iCs/>
          <w:color w:val="000000" w:themeColor="text1"/>
          <w:shd w:val="clear" w:color="auto" w:fill="FFFFFF"/>
        </w:rPr>
        <w:t>Remote Sensing of Environment</w:t>
      </w:r>
      <w:r w:rsidRPr="000A3708">
        <w:rPr>
          <w:rFonts w:asciiTheme="majorBidi" w:eastAsia="Times New Roman" w:hAnsiTheme="majorBidi" w:cstheme="majorBidi"/>
          <w:color w:val="000000" w:themeColor="text1"/>
          <w:shd w:val="clear" w:color="auto" w:fill="FFFFFF"/>
        </w:rPr>
        <w:t>, </w:t>
      </w:r>
      <w:r w:rsidRPr="000A3708">
        <w:rPr>
          <w:rFonts w:asciiTheme="majorBidi" w:eastAsia="Times New Roman" w:hAnsiTheme="majorBidi" w:cstheme="majorBidi"/>
          <w:i/>
          <w:iCs/>
          <w:color w:val="000000" w:themeColor="text1"/>
          <w:shd w:val="clear" w:color="auto" w:fill="FFFFFF"/>
        </w:rPr>
        <w:t>114</w:t>
      </w:r>
      <w:r w:rsidRPr="000A3708">
        <w:rPr>
          <w:rFonts w:asciiTheme="majorBidi" w:eastAsia="Times New Roman" w:hAnsiTheme="majorBidi" w:cstheme="majorBidi"/>
          <w:color w:val="000000" w:themeColor="text1"/>
          <w:shd w:val="clear" w:color="auto" w:fill="FFFFFF"/>
        </w:rPr>
        <w:t xml:space="preserve">(1), 168–182. </w:t>
      </w:r>
      <w:hyperlink r:id="rId54" w:history="1">
        <w:r w:rsidR="00B970EF" w:rsidRPr="000A3708">
          <w:rPr>
            <w:rStyle w:val="Hyperlink"/>
            <w:rFonts w:asciiTheme="majorBidi" w:eastAsia="Times New Roman" w:hAnsiTheme="majorBidi" w:cstheme="majorBidi"/>
            <w:color w:val="000000" w:themeColor="text1"/>
            <w:shd w:val="clear" w:color="auto" w:fill="FFFFFF"/>
          </w:rPr>
          <w:t>https://doi.org/10.1016/j.rse.2009.08.016</w:t>
        </w:r>
      </w:hyperlink>
    </w:p>
    <w:p w14:paraId="5D70A72A"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Mathur R,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Long CN, Xing J, et al. 2015. Assessment of long-term WRF-CMAQ simulations for understanding direct aerosol effects on radiation “brightening” in the United States. Atmos. Chem. Phys. 15:12193–12209; doi:10.5194/acp-15-12193-2015.</w:t>
      </w:r>
    </w:p>
    <w:p w14:paraId="39E61908" w14:textId="6E2292BD" w:rsidR="00B970EF" w:rsidRPr="000A3708" w:rsidRDefault="000A3708" w:rsidP="000A3708">
      <w:pPr>
        <w:rPr>
          <w:rFonts w:asciiTheme="majorBidi" w:hAnsiTheme="majorBidi" w:cstheme="majorBidi"/>
          <w:shd w:val="clear" w:color="auto" w:fill="FFFFFF"/>
        </w:rPr>
      </w:pPr>
      <w:r w:rsidRPr="000A3708">
        <w:rPr>
          <w:rFonts w:asciiTheme="majorBidi" w:hAnsiTheme="majorBidi" w:cstheme="majorBidi"/>
          <w:color w:val="000000" w:themeColor="text1"/>
        </w:rPr>
        <w:t xml:space="preserve">Gan CM,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Xing J, Wong D, et al. 2016. Assessment of the effects of horizontal grid resolution on long-term air quality trends using coupled WRF-CMAQ simulations. Atmos. Environ. 132:207–216;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.2016.02.036.</w:t>
      </w:r>
    </w:p>
    <w:p w14:paraId="4101B8F9" w14:textId="77777777" w:rsidR="000A3708" w:rsidRPr="000A3708" w:rsidRDefault="000A3708" w:rsidP="000A3708">
      <w:pPr>
        <w:rPr>
          <w:rFonts w:asciiTheme="majorBidi" w:eastAsia="Times New Roman" w:hAnsiTheme="majorBidi" w:cstheme="majorBidi"/>
          <w:color w:val="000000" w:themeColor="text1"/>
        </w:rPr>
      </w:pPr>
    </w:p>
    <w:p w14:paraId="2EC7ECB4" w14:textId="0964CB63" w:rsidR="00CA02E6" w:rsidRPr="000A3708" w:rsidRDefault="00CA02E6" w:rsidP="00CA02E6">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GBD 2016 Mortality Collaborators. Global, regional, and national under-5 mortality, adult mortality, age-specific mortality, and life expectancy, 1970–2016: a systematic analysis for the Global Burden of Disease Study 2016. </w:t>
      </w:r>
      <w:r w:rsidRPr="000A3708">
        <w:rPr>
          <w:rFonts w:asciiTheme="majorBidi" w:eastAsia="Times New Roman" w:hAnsiTheme="majorBidi" w:cstheme="majorBidi"/>
          <w:i/>
          <w:iCs/>
          <w:color w:val="000000" w:themeColor="text1"/>
        </w:rPr>
        <w:t>The Lancet</w:t>
      </w:r>
      <w:r w:rsidRPr="000A3708">
        <w:rPr>
          <w:rFonts w:asciiTheme="majorBidi" w:eastAsia="Times New Roman" w:hAnsiTheme="majorBidi" w:cstheme="majorBidi"/>
          <w:color w:val="000000" w:themeColor="text1"/>
        </w:rPr>
        <w:t>. 14 Sept 2017: 390;1084–1150. </w:t>
      </w:r>
    </w:p>
    <w:p w14:paraId="6EAD98CF"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Frank NH. 2013. Spatial and temporal trends in PM2.5 organic and elemental carbon across the United States. Adv. </w:t>
      </w:r>
      <w:proofErr w:type="spellStart"/>
      <w:r w:rsidRPr="000A3708">
        <w:rPr>
          <w:rFonts w:asciiTheme="majorBidi" w:hAnsiTheme="majorBidi" w:cstheme="majorBidi"/>
          <w:color w:val="000000" w:themeColor="text1"/>
        </w:rPr>
        <w:t>Meteorol</w:t>
      </w:r>
      <w:proofErr w:type="spellEnd"/>
      <w:r w:rsidRPr="000A3708">
        <w:rPr>
          <w:rFonts w:asciiTheme="majorBidi" w:hAnsiTheme="majorBidi" w:cstheme="majorBidi"/>
          <w:color w:val="000000" w:themeColor="text1"/>
        </w:rPr>
        <w:t>. 2013.</w:t>
      </w:r>
    </w:p>
    <w:p w14:paraId="14CC2F65" w14:textId="77777777" w:rsidR="000A3708" w:rsidRPr="000A3708" w:rsidRDefault="000A3708" w:rsidP="000A3708">
      <w:pPr>
        <w:pStyle w:val="NormalWeb"/>
        <w:ind w:left="720" w:hanging="720"/>
        <w:rPr>
          <w:rFonts w:asciiTheme="majorBidi" w:hAnsiTheme="majorBidi" w:cstheme="majorBidi"/>
          <w:color w:val="000000" w:themeColor="text1"/>
        </w:rPr>
      </w:pPr>
      <w:r w:rsidRPr="000A3708">
        <w:rPr>
          <w:rFonts w:asciiTheme="majorBidi" w:hAnsiTheme="majorBidi" w:cstheme="majorBidi"/>
          <w:color w:val="000000" w:themeColor="text1"/>
        </w:rPr>
        <w:t xml:space="preserve">Hand JL, </w:t>
      </w:r>
      <w:proofErr w:type="spellStart"/>
      <w:r w:rsidRPr="000A3708">
        <w:rPr>
          <w:rFonts w:asciiTheme="majorBidi" w:hAnsiTheme="majorBidi" w:cstheme="majorBidi"/>
          <w:color w:val="000000" w:themeColor="text1"/>
        </w:rPr>
        <w:t>Schichtel</w:t>
      </w:r>
      <w:proofErr w:type="spellEnd"/>
      <w:r w:rsidRPr="000A3708">
        <w:rPr>
          <w:rFonts w:asciiTheme="majorBidi" w:hAnsiTheme="majorBidi" w:cstheme="majorBidi"/>
          <w:color w:val="000000" w:themeColor="text1"/>
        </w:rPr>
        <w:t xml:space="preserve"> BA, </w:t>
      </w:r>
      <w:proofErr w:type="spellStart"/>
      <w:r w:rsidRPr="000A3708">
        <w:rPr>
          <w:rFonts w:asciiTheme="majorBidi" w:hAnsiTheme="majorBidi" w:cstheme="majorBidi"/>
          <w:color w:val="000000" w:themeColor="text1"/>
        </w:rPr>
        <w:t>Malm</w:t>
      </w:r>
      <w:proofErr w:type="spellEnd"/>
      <w:r w:rsidRPr="000A3708">
        <w:rPr>
          <w:rFonts w:asciiTheme="majorBidi" w:hAnsiTheme="majorBidi" w:cstheme="majorBidi"/>
          <w:color w:val="000000" w:themeColor="text1"/>
        </w:rPr>
        <w:t xml:space="preserve"> WC, Copeland S, </w:t>
      </w:r>
      <w:proofErr w:type="spellStart"/>
      <w:r w:rsidRPr="000A3708">
        <w:rPr>
          <w:rFonts w:asciiTheme="majorBidi" w:hAnsiTheme="majorBidi" w:cstheme="majorBidi"/>
          <w:color w:val="000000" w:themeColor="text1"/>
        </w:rPr>
        <w:t>Molenar</w:t>
      </w:r>
      <w:proofErr w:type="spellEnd"/>
      <w:r w:rsidRPr="000A3708">
        <w:rPr>
          <w:rFonts w:asciiTheme="majorBidi" w:hAnsiTheme="majorBidi" w:cstheme="majorBidi"/>
          <w:color w:val="000000" w:themeColor="text1"/>
        </w:rPr>
        <w:t xml:space="preserve"> JV, Frank N, et al. 2014. Widespread reductions in haze across the United States from the early 1990s through 2011. Atmos. Environ. 94:671–679; </w:t>
      </w:r>
      <w:proofErr w:type="gramStart"/>
      <w:r w:rsidRPr="000A3708">
        <w:rPr>
          <w:rFonts w:asciiTheme="majorBidi" w:hAnsiTheme="majorBidi" w:cstheme="majorBidi"/>
          <w:color w:val="000000" w:themeColor="text1"/>
        </w:rPr>
        <w:t>doi:10.1016/j.atmosenv</w:t>
      </w:r>
      <w:proofErr w:type="gramEnd"/>
      <w:r w:rsidRPr="000A3708">
        <w:rPr>
          <w:rFonts w:asciiTheme="majorBidi" w:hAnsiTheme="majorBidi" w:cstheme="majorBidi"/>
          <w:color w:val="000000" w:themeColor="text1"/>
        </w:rPr>
        <w:t>.2014.05.062.</w:t>
      </w:r>
    </w:p>
    <w:p w14:paraId="3E9BFAE7" w14:textId="77777777" w:rsidR="000A3708" w:rsidRPr="000A3708" w:rsidRDefault="000A370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Jaffe D, Chand D, Hafner W,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 </w:t>
      </w: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 2008. Influence of fires on O3 concentrations in the western U.S. Environ. Sci. Technol. 42:5885–5891; doi:10.1021/es800084k.</w:t>
      </w:r>
    </w:p>
    <w:p w14:paraId="6D8B5ADC" w14:textId="77777777" w:rsidR="000A3708" w:rsidRPr="000A3708" w:rsidRDefault="000A3708" w:rsidP="00CA02E6">
      <w:pPr>
        <w:ind w:left="720" w:hanging="720"/>
        <w:rPr>
          <w:rFonts w:asciiTheme="majorBidi" w:eastAsia="Times New Roman" w:hAnsiTheme="majorBidi" w:cstheme="majorBidi"/>
          <w:color w:val="000000" w:themeColor="text1"/>
        </w:rPr>
      </w:pPr>
    </w:p>
    <w:p w14:paraId="2390C6B4" w14:textId="77777777" w:rsidR="003526EB" w:rsidRPr="000A3708" w:rsidRDefault="003526EB" w:rsidP="003526EB">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lastRenderedPageBreak/>
        <w:t>Jerrett</w:t>
      </w:r>
      <w:proofErr w:type="spellEnd"/>
      <w:r w:rsidRPr="000A3708">
        <w:rPr>
          <w:rFonts w:asciiTheme="majorBidi" w:hAnsiTheme="majorBidi" w:cstheme="majorBidi"/>
          <w:color w:val="000000" w:themeColor="text1"/>
        </w:rPr>
        <w:t xml:space="preserve">, M., Burnett, R. T., Pope, C. A., Ito, K., Thurston, G., </w:t>
      </w:r>
      <w:proofErr w:type="spellStart"/>
      <w:r w:rsidRPr="000A3708">
        <w:rPr>
          <w:rFonts w:asciiTheme="majorBidi" w:hAnsiTheme="majorBidi" w:cstheme="majorBidi"/>
          <w:color w:val="000000" w:themeColor="text1"/>
        </w:rPr>
        <w:t>Krewski</w:t>
      </w:r>
      <w:proofErr w:type="spellEnd"/>
      <w:r w:rsidRPr="000A3708">
        <w:rPr>
          <w:rFonts w:asciiTheme="majorBidi" w:hAnsiTheme="majorBidi" w:cstheme="majorBidi"/>
          <w:color w:val="000000" w:themeColor="text1"/>
        </w:rPr>
        <w:t xml:space="preserve">, D., … Thun, M. (2009). Long-Term Ozone Exposure and Mortality. </w:t>
      </w:r>
      <w:r w:rsidRPr="000A3708">
        <w:rPr>
          <w:rFonts w:asciiTheme="majorBidi" w:hAnsiTheme="majorBidi" w:cstheme="majorBidi"/>
          <w:i/>
          <w:iCs/>
          <w:color w:val="000000" w:themeColor="text1"/>
        </w:rPr>
        <w:t>New England Journal of Medicine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360</w:t>
      </w:r>
      <w:r w:rsidRPr="000A3708">
        <w:rPr>
          <w:rFonts w:asciiTheme="majorBidi" w:hAnsiTheme="majorBidi" w:cstheme="majorBidi"/>
          <w:color w:val="000000" w:themeColor="text1"/>
        </w:rPr>
        <w:t>(11), 1085–1095. https://doi.org/10.1056/NEJMoa0803894</w:t>
      </w:r>
    </w:p>
    <w:p w14:paraId="1FB6634A" w14:textId="77777777" w:rsidR="002F1FAE" w:rsidRPr="000A3708" w:rsidRDefault="002F1FAE" w:rsidP="00265EEC">
      <w:pPr>
        <w:ind w:left="720" w:hanging="720"/>
        <w:rPr>
          <w:rFonts w:asciiTheme="majorBidi" w:eastAsia="Times New Roman" w:hAnsiTheme="majorBidi" w:cstheme="majorBidi"/>
          <w:color w:val="000000" w:themeColor="text1"/>
        </w:rPr>
      </w:pPr>
      <w:proofErr w:type="spellStart"/>
      <w:r w:rsidRPr="000A3708">
        <w:rPr>
          <w:rFonts w:asciiTheme="majorBidi" w:eastAsia="Times New Roman" w:hAnsiTheme="majorBidi" w:cstheme="majorBidi"/>
          <w:color w:val="000000" w:themeColor="text1"/>
          <w:shd w:val="clear" w:color="auto" w:fill="FFFFFF"/>
        </w:rPr>
        <w:t>Krewski</w:t>
      </w:r>
      <w:proofErr w:type="spellEnd"/>
      <w:r w:rsidRPr="000A3708">
        <w:rPr>
          <w:rFonts w:asciiTheme="majorBidi" w:eastAsia="Times New Roman" w:hAnsiTheme="majorBidi" w:cstheme="majorBidi"/>
          <w:color w:val="000000" w:themeColor="text1"/>
          <w:shd w:val="clear" w:color="auto" w:fill="FFFFFF"/>
        </w:rPr>
        <w:t xml:space="preserve"> D., M. </w:t>
      </w:r>
      <w:proofErr w:type="spellStart"/>
      <w:r w:rsidRPr="000A3708">
        <w:rPr>
          <w:rFonts w:asciiTheme="majorBidi" w:eastAsia="Times New Roman" w:hAnsiTheme="majorBidi" w:cstheme="majorBidi"/>
          <w:color w:val="000000" w:themeColor="text1"/>
          <w:shd w:val="clear" w:color="auto" w:fill="FFFFFF"/>
        </w:rPr>
        <w:t>Jerrett</w:t>
      </w:r>
      <w:proofErr w:type="spellEnd"/>
      <w:r w:rsidRPr="000A3708">
        <w:rPr>
          <w:rFonts w:asciiTheme="majorBidi" w:eastAsia="Times New Roman" w:hAnsiTheme="majorBidi" w:cstheme="majorBidi"/>
          <w:color w:val="000000" w:themeColor="text1"/>
          <w:shd w:val="clear" w:color="auto" w:fill="FFFFFF"/>
        </w:rPr>
        <w:t>, R.T. Burnett, R. Ma, E. Hughes, Y. Shi, et al., 2009. Extended follow-up and spatial analysis of the American Cancer Society study linking particulate air pollution and mortality. HEI Research Report, 140, Health Effects Institute, Boston, MA.</w:t>
      </w:r>
    </w:p>
    <w:p w14:paraId="08F475BB" w14:textId="77777777" w:rsidR="00A100E0" w:rsidRPr="000A3708" w:rsidRDefault="00A100E0" w:rsidP="00A100E0">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Lelieveld</w:t>
      </w:r>
      <w:proofErr w:type="spellEnd"/>
      <w:r w:rsidRPr="000A3708">
        <w:rPr>
          <w:rFonts w:asciiTheme="majorBidi" w:hAnsiTheme="majorBidi" w:cstheme="majorBidi"/>
          <w:color w:val="000000" w:themeColor="text1"/>
        </w:rPr>
        <w:t xml:space="preserve">, J., Evans, J. S., </w:t>
      </w:r>
      <w:proofErr w:type="spellStart"/>
      <w:r w:rsidRPr="000A3708">
        <w:rPr>
          <w:rFonts w:asciiTheme="majorBidi" w:hAnsiTheme="majorBidi" w:cstheme="majorBidi"/>
          <w:color w:val="000000" w:themeColor="text1"/>
        </w:rPr>
        <w:t>Fnais</w:t>
      </w:r>
      <w:proofErr w:type="spellEnd"/>
      <w:r w:rsidRPr="000A3708">
        <w:rPr>
          <w:rFonts w:asciiTheme="majorBidi" w:hAnsiTheme="majorBidi" w:cstheme="majorBidi"/>
          <w:color w:val="000000" w:themeColor="text1"/>
        </w:rPr>
        <w:t xml:space="preserve">, M., </w:t>
      </w:r>
      <w:proofErr w:type="spellStart"/>
      <w:r w:rsidRPr="000A3708">
        <w:rPr>
          <w:rFonts w:asciiTheme="majorBidi" w:hAnsiTheme="majorBidi" w:cstheme="majorBidi"/>
          <w:color w:val="000000" w:themeColor="text1"/>
        </w:rPr>
        <w:t>Giannadaki</w:t>
      </w:r>
      <w:proofErr w:type="spellEnd"/>
      <w:r w:rsidRPr="000A3708">
        <w:rPr>
          <w:rFonts w:asciiTheme="majorBidi" w:hAnsiTheme="majorBidi" w:cstheme="majorBidi"/>
          <w:color w:val="000000" w:themeColor="text1"/>
        </w:rPr>
        <w:t xml:space="preserve">, D., &amp; </w:t>
      </w:r>
      <w:proofErr w:type="spellStart"/>
      <w:r w:rsidRPr="000A3708">
        <w:rPr>
          <w:rFonts w:asciiTheme="majorBidi" w:hAnsiTheme="majorBidi" w:cstheme="majorBidi"/>
          <w:color w:val="000000" w:themeColor="text1"/>
        </w:rPr>
        <w:t>Pozzer</w:t>
      </w:r>
      <w:proofErr w:type="spellEnd"/>
      <w:r w:rsidRPr="000A3708">
        <w:rPr>
          <w:rFonts w:asciiTheme="majorBidi" w:hAnsiTheme="majorBidi" w:cstheme="majorBidi"/>
          <w:color w:val="000000" w:themeColor="text1"/>
        </w:rPr>
        <w:t xml:space="preserve">, A. (2015). The contribution of outdoor air pollution sources to premature mortality on a global scale. </w:t>
      </w:r>
      <w:r w:rsidRPr="000A3708">
        <w:rPr>
          <w:rFonts w:asciiTheme="majorBidi" w:hAnsiTheme="majorBidi" w:cstheme="majorBidi"/>
          <w:i/>
          <w:iCs/>
          <w:color w:val="000000" w:themeColor="text1"/>
        </w:rPr>
        <w:t>Nature</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525</w:t>
      </w:r>
      <w:r w:rsidRPr="000A3708">
        <w:rPr>
          <w:rFonts w:asciiTheme="majorBidi" w:hAnsiTheme="majorBidi" w:cstheme="majorBidi"/>
          <w:color w:val="000000" w:themeColor="text1"/>
        </w:rPr>
        <w:t>(7569), 367–371. https://doi.org/10.1038/nature15371</w:t>
      </w:r>
    </w:p>
    <w:p w14:paraId="0BD90905" w14:textId="3958DDCA"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Lim, S. S., Vos, T., Flaxman, A. D., </w:t>
      </w:r>
      <w:proofErr w:type="spellStart"/>
      <w:r w:rsidRPr="000A3708">
        <w:rPr>
          <w:rFonts w:asciiTheme="majorBidi" w:hAnsiTheme="majorBidi" w:cstheme="majorBidi"/>
          <w:color w:val="000000" w:themeColor="text1"/>
        </w:rPr>
        <w:t>Danaei</w:t>
      </w:r>
      <w:proofErr w:type="spellEnd"/>
      <w:r w:rsidRPr="000A3708">
        <w:rPr>
          <w:rFonts w:asciiTheme="majorBidi" w:hAnsiTheme="majorBidi" w:cstheme="majorBidi"/>
          <w:color w:val="000000" w:themeColor="text1"/>
        </w:rPr>
        <w:t>, G., Shibuya, K., Adair-</w:t>
      </w:r>
      <w:proofErr w:type="spellStart"/>
      <w:r w:rsidRPr="000A3708">
        <w:rPr>
          <w:rFonts w:asciiTheme="majorBidi" w:hAnsiTheme="majorBidi" w:cstheme="majorBidi"/>
          <w:color w:val="000000" w:themeColor="text1"/>
        </w:rPr>
        <w:t>Rohani</w:t>
      </w:r>
      <w:proofErr w:type="spellEnd"/>
      <w:r w:rsidRPr="000A3708">
        <w:rPr>
          <w:rFonts w:asciiTheme="majorBidi" w:hAnsiTheme="majorBidi" w:cstheme="majorBidi"/>
          <w:color w:val="000000" w:themeColor="text1"/>
        </w:rPr>
        <w:t xml:space="preserve">, H., … </w:t>
      </w:r>
      <w:proofErr w:type="spellStart"/>
      <w:r w:rsidRPr="000A3708">
        <w:rPr>
          <w:rFonts w:asciiTheme="majorBidi" w:hAnsiTheme="majorBidi" w:cstheme="majorBidi"/>
          <w:color w:val="000000" w:themeColor="text1"/>
        </w:rPr>
        <w:t>Ezzati</w:t>
      </w:r>
      <w:proofErr w:type="spellEnd"/>
      <w:r w:rsidRPr="000A3708">
        <w:rPr>
          <w:rFonts w:asciiTheme="majorBidi" w:hAnsiTheme="majorBidi" w:cstheme="majorBidi"/>
          <w:color w:val="000000" w:themeColor="text1"/>
        </w:rPr>
        <w:t xml:space="preserve">, M. (2012). A comparative risk assessment of burden of disease and injury attributable to 67 risk factors and risk factor clusters in 21 regions, 1990-2010: A systematic analysis for the Global Burden of Disease Study 2010. </w:t>
      </w:r>
      <w:r w:rsidRPr="000A3708">
        <w:rPr>
          <w:rFonts w:asciiTheme="majorBidi" w:hAnsiTheme="majorBidi" w:cstheme="majorBidi"/>
          <w:i/>
          <w:iCs/>
          <w:color w:val="000000" w:themeColor="text1"/>
        </w:rPr>
        <w:t>The Lancet</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380</w:t>
      </w:r>
      <w:r w:rsidRPr="000A3708">
        <w:rPr>
          <w:rFonts w:asciiTheme="majorBidi" w:hAnsiTheme="majorBidi" w:cstheme="majorBidi"/>
          <w:color w:val="000000" w:themeColor="text1"/>
        </w:rPr>
        <w:t>(9859), 2224–2260. https://doi.org/10.1016/S0140-6736(12)61766-8</w:t>
      </w:r>
    </w:p>
    <w:p w14:paraId="017F3BA8" w14:textId="0735B5B3" w:rsidR="003C3226" w:rsidRPr="000A3708" w:rsidRDefault="003C3226" w:rsidP="003C3226">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Liu, M., Huang, Y., Ma, Z., </w:t>
      </w:r>
      <w:proofErr w:type="spellStart"/>
      <w:r w:rsidRPr="000A3708">
        <w:rPr>
          <w:rFonts w:asciiTheme="majorBidi" w:hAnsiTheme="majorBidi" w:cstheme="majorBidi"/>
          <w:color w:val="000000" w:themeColor="text1"/>
        </w:rPr>
        <w:t>Jin</w:t>
      </w:r>
      <w:proofErr w:type="spellEnd"/>
      <w:r w:rsidRPr="000A3708">
        <w:rPr>
          <w:rFonts w:asciiTheme="majorBidi" w:hAnsiTheme="majorBidi" w:cstheme="majorBidi"/>
          <w:color w:val="000000" w:themeColor="text1"/>
        </w:rPr>
        <w:t xml:space="preserve">, Z., Liu, X., Wang, H., … Kinney, P. L. (2017). Spatial and temporal trends in the mortality burden of air pollution in China: 2004–2012. </w:t>
      </w:r>
      <w:r w:rsidRPr="000A3708">
        <w:rPr>
          <w:rFonts w:asciiTheme="majorBidi" w:hAnsiTheme="majorBidi" w:cstheme="majorBidi"/>
          <w:i/>
          <w:iCs/>
          <w:color w:val="000000" w:themeColor="text1"/>
        </w:rPr>
        <w:t>Environment International</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98</w:t>
      </w:r>
      <w:r w:rsidRPr="000A3708">
        <w:rPr>
          <w:rFonts w:asciiTheme="majorBidi" w:hAnsiTheme="majorBidi" w:cstheme="majorBidi"/>
          <w:color w:val="000000" w:themeColor="text1"/>
        </w:rPr>
        <w:t xml:space="preserve">, 75–81. </w:t>
      </w:r>
      <w:hyperlink r:id="rId55" w:history="1">
        <w:r w:rsidR="000A3708" w:rsidRPr="000A3708">
          <w:rPr>
            <w:rStyle w:val="Hyperlink"/>
            <w:rFonts w:asciiTheme="majorBidi" w:hAnsiTheme="majorBidi" w:cstheme="majorBidi"/>
            <w:color w:val="000000" w:themeColor="text1"/>
          </w:rPr>
          <w:t>https://doi.org/10.1016/j.envint.2016.10.003</w:t>
        </w:r>
      </w:hyperlink>
    </w:p>
    <w:p w14:paraId="00F53DEC" w14:textId="3F643E84" w:rsidR="000A3708" w:rsidRPr="000A3708" w:rsidRDefault="000A3708" w:rsidP="000A3708">
      <w:pPr>
        <w:ind w:left="720" w:hanging="720"/>
        <w:rPr>
          <w:rFonts w:asciiTheme="majorBidi" w:hAnsiTheme="majorBidi" w:cstheme="majorBidi"/>
        </w:rPr>
      </w:pPr>
      <w:r w:rsidRPr="000A3708">
        <w:rPr>
          <w:rFonts w:asciiTheme="majorBidi" w:eastAsia="Times New Roman" w:hAnsiTheme="majorBidi" w:cstheme="majorBidi"/>
          <w:color w:val="000000" w:themeColor="text1"/>
        </w:rPr>
        <w:t xml:space="preserve">Murphy DM, Chow JC, </w:t>
      </w:r>
      <w:proofErr w:type="spellStart"/>
      <w:r w:rsidRPr="000A3708">
        <w:rPr>
          <w:rFonts w:asciiTheme="majorBidi" w:eastAsia="Times New Roman" w:hAnsiTheme="majorBidi" w:cstheme="majorBidi"/>
          <w:color w:val="000000" w:themeColor="text1"/>
        </w:rPr>
        <w:t>Leibensperger</w:t>
      </w:r>
      <w:proofErr w:type="spellEnd"/>
      <w:r w:rsidRPr="000A3708">
        <w:rPr>
          <w:rFonts w:asciiTheme="majorBidi" w:eastAsia="Times New Roman" w:hAnsiTheme="majorBidi" w:cstheme="majorBidi"/>
          <w:color w:val="000000" w:themeColor="text1"/>
        </w:rPr>
        <w:t xml:space="preserve"> EM, </w:t>
      </w:r>
      <w:proofErr w:type="spellStart"/>
      <w:r w:rsidRPr="000A3708">
        <w:rPr>
          <w:rFonts w:asciiTheme="majorBidi" w:eastAsia="Times New Roman" w:hAnsiTheme="majorBidi" w:cstheme="majorBidi"/>
          <w:color w:val="000000" w:themeColor="text1"/>
        </w:rPr>
        <w:t>Malm</w:t>
      </w:r>
      <w:proofErr w:type="spellEnd"/>
      <w:r w:rsidRPr="000A3708">
        <w:rPr>
          <w:rFonts w:asciiTheme="majorBidi" w:eastAsia="Times New Roman" w:hAnsiTheme="majorBidi" w:cstheme="majorBidi"/>
          <w:color w:val="000000" w:themeColor="text1"/>
        </w:rPr>
        <w:t xml:space="preserve"> WC, Pitchford M, </w:t>
      </w:r>
      <w:proofErr w:type="spellStart"/>
      <w:r w:rsidRPr="000A3708">
        <w:rPr>
          <w:rFonts w:asciiTheme="majorBidi" w:eastAsia="Times New Roman" w:hAnsiTheme="majorBidi" w:cstheme="majorBidi"/>
          <w:color w:val="000000" w:themeColor="text1"/>
        </w:rPr>
        <w:t>Schichtel</w:t>
      </w:r>
      <w:proofErr w:type="spellEnd"/>
      <w:r w:rsidRPr="000A3708">
        <w:rPr>
          <w:rFonts w:asciiTheme="majorBidi" w:eastAsia="Times New Roman" w:hAnsiTheme="majorBidi" w:cstheme="majorBidi"/>
          <w:color w:val="000000" w:themeColor="text1"/>
        </w:rPr>
        <w:t xml:space="preserve"> BA, et al. 2011. Decreases in elemental carbon and fine particle mass in the United States. Atmos. Chem. Phys. 11:4679–4686; doi:10.5194/acp-11-4679-2011.</w:t>
      </w:r>
    </w:p>
    <w:p w14:paraId="42DC2A4D" w14:textId="77777777" w:rsidR="003C3226" w:rsidRPr="000A3708" w:rsidRDefault="003C3226" w:rsidP="003C3226">
      <w:pPr>
        <w:pStyle w:val="NormalWeb"/>
        <w:ind w:left="480" w:hanging="480"/>
        <w:rPr>
          <w:rFonts w:asciiTheme="majorBidi" w:hAnsiTheme="majorBidi" w:cstheme="majorBidi"/>
          <w:color w:val="000000" w:themeColor="text1"/>
        </w:rPr>
      </w:pPr>
      <w:proofErr w:type="spellStart"/>
      <w:r w:rsidRPr="000A3708">
        <w:rPr>
          <w:rFonts w:asciiTheme="majorBidi" w:hAnsiTheme="majorBidi" w:cstheme="majorBidi"/>
          <w:color w:val="000000" w:themeColor="text1"/>
        </w:rPr>
        <w:t>Punger</w:t>
      </w:r>
      <w:proofErr w:type="spellEnd"/>
      <w:r w:rsidRPr="000A3708">
        <w:rPr>
          <w:rFonts w:asciiTheme="majorBidi" w:hAnsiTheme="majorBidi" w:cstheme="majorBidi"/>
          <w:color w:val="000000" w:themeColor="text1"/>
        </w:rPr>
        <w:t xml:space="preserve">, E. M., &amp; West, J. J. (2013). The effect of grid resolution on estimates of the burden of ozone and fine particulate matter on premature mortality in the USA. </w:t>
      </w:r>
      <w:r w:rsidRPr="000A3708">
        <w:rPr>
          <w:rFonts w:asciiTheme="majorBidi" w:hAnsiTheme="majorBidi" w:cstheme="majorBidi"/>
          <w:i/>
          <w:iCs/>
          <w:color w:val="000000" w:themeColor="text1"/>
        </w:rPr>
        <w:t>Air Quality, Atmosphere and Health</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w:t>
      </w:r>
      <w:r w:rsidRPr="000A3708">
        <w:rPr>
          <w:rFonts w:asciiTheme="majorBidi" w:hAnsiTheme="majorBidi" w:cstheme="majorBidi"/>
          <w:color w:val="000000" w:themeColor="text1"/>
        </w:rPr>
        <w:t>(3), 563–573. https://doi.org/10.1007/s11869-013-0197-8</w:t>
      </w:r>
    </w:p>
    <w:p w14:paraId="088E18D0" w14:textId="153D49B9" w:rsidR="00974B87" w:rsidRPr="000A3708" w:rsidRDefault="00974B87" w:rsidP="00974B87">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Silva, R. A., West, J. J., </w:t>
      </w:r>
      <w:proofErr w:type="spellStart"/>
      <w:r w:rsidRPr="000A3708">
        <w:rPr>
          <w:rFonts w:asciiTheme="majorBidi" w:hAnsiTheme="majorBidi" w:cstheme="majorBidi"/>
          <w:color w:val="000000" w:themeColor="text1"/>
        </w:rPr>
        <w:t>Lamarque</w:t>
      </w:r>
      <w:proofErr w:type="spellEnd"/>
      <w:r w:rsidRPr="000A3708">
        <w:rPr>
          <w:rFonts w:asciiTheme="majorBidi" w:hAnsiTheme="majorBidi" w:cstheme="majorBidi"/>
          <w:color w:val="000000" w:themeColor="text1"/>
        </w:rPr>
        <w:t xml:space="preserve">, J. F., </w:t>
      </w:r>
      <w:proofErr w:type="spellStart"/>
      <w:r w:rsidRPr="000A3708">
        <w:rPr>
          <w:rFonts w:asciiTheme="majorBidi" w:hAnsiTheme="majorBidi" w:cstheme="majorBidi"/>
          <w:color w:val="000000" w:themeColor="text1"/>
        </w:rPr>
        <w:t>Shindell</w:t>
      </w:r>
      <w:proofErr w:type="spellEnd"/>
      <w:r w:rsidRPr="000A3708">
        <w:rPr>
          <w:rFonts w:asciiTheme="majorBidi" w:hAnsiTheme="majorBidi" w:cstheme="majorBidi"/>
          <w:color w:val="000000" w:themeColor="text1"/>
        </w:rPr>
        <w:t xml:space="preserve">, D. T., Collins, W. J., </w:t>
      </w:r>
      <w:proofErr w:type="spellStart"/>
      <w:r w:rsidRPr="000A3708">
        <w:rPr>
          <w:rFonts w:asciiTheme="majorBidi" w:hAnsiTheme="majorBidi" w:cstheme="majorBidi"/>
          <w:color w:val="000000" w:themeColor="text1"/>
        </w:rPr>
        <w:t>Dalsoren</w:t>
      </w:r>
      <w:proofErr w:type="spellEnd"/>
      <w:r w:rsidRPr="000A3708">
        <w:rPr>
          <w:rFonts w:asciiTheme="majorBidi" w:hAnsiTheme="majorBidi" w:cstheme="majorBidi"/>
          <w:color w:val="000000" w:themeColor="text1"/>
        </w:rPr>
        <w:t xml:space="preserve">, S., … </w:t>
      </w:r>
      <w:proofErr w:type="spellStart"/>
      <w:r w:rsidRPr="000A3708">
        <w:rPr>
          <w:rFonts w:asciiTheme="majorBidi" w:hAnsiTheme="majorBidi" w:cstheme="majorBidi"/>
          <w:color w:val="000000" w:themeColor="text1"/>
        </w:rPr>
        <w:t>Zengast</w:t>
      </w:r>
      <w:proofErr w:type="spellEnd"/>
      <w:r w:rsidRPr="000A3708">
        <w:rPr>
          <w:rFonts w:asciiTheme="majorBidi" w:hAnsiTheme="majorBidi" w:cstheme="majorBidi"/>
          <w:color w:val="000000" w:themeColor="text1"/>
        </w:rPr>
        <w:t xml:space="preserve">, G. (2016). The effect of future ambient air pollution on human premature mortality to 2100 using output from the ACCMIP model ensemble. </w:t>
      </w:r>
      <w:r w:rsidRPr="000A3708">
        <w:rPr>
          <w:rFonts w:asciiTheme="majorBidi" w:hAnsiTheme="majorBidi" w:cstheme="majorBidi"/>
          <w:i/>
          <w:iCs/>
          <w:color w:val="000000" w:themeColor="text1"/>
        </w:rPr>
        <w:t>Atmospheric Chemistry and Physics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16</w:t>
      </w:r>
      <w:r w:rsidRPr="000A3708">
        <w:rPr>
          <w:rFonts w:asciiTheme="majorBidi" w:hAnsiTheme="majorBidi" w:cstheme="majorBidi"/>
          <w:color w:val="000000" w:themeColor="text1"/>
        </w:rPr>
        <w:t xml:space="preserve">(15), 9847–9862. </w:t>
      </w:r>
      <w:hyperlink r:id="rId56" w:history="1">
        <w:r w:rsidR="000A3708" w:rsidRPr="000A3708">
          <w:rPr>
            <w:rStyle w:val="Hyperlink"/>
            <w:rFonts w:asciiTheme="majorBidi" w:hAnsiTheme="majorBidi" w:cstheme="majorBidi"/>
            <w:color w:val="000000" w:themeColor="text1"/>
          </w:rPr>
          <w:t>https://doi.org/10.5194/acp-16-9847-2016</w:t>
        </w:r>
      </w:hyperlink>
    </w:p>
    <w:p w14:paraId="6599334E" w14:textId="03BF307D" w:rsidR="000A3708" w:rsidRPr="000A3708" w:rsidRDefault="000A3708" w:rsidP="000A3708">
      <w:pPr>
        <w:ind w:left="720" w:hanging="720"/>
        <w:rPr>
          <w:rFonts w:asciiTheme="majorBidi" w:hAnsiTheme="majorBidi" w:cstheme="majorBidi"/>
        </w:rPr>
      </w:pPr>
      <w:proofErr w:type="spellStart"/>
      <w:r w:rsidRPr="000A3708">
        <w:rPr>
          <w:rFonts w:asciiTheme="majorBidi" w:eastAsia="Times New Roman" w:hAnsiTheme="majorBidi" w:cstheme="majorBidi"/>
          <w:color w:val="000000" w:themeColor="text1"/>
        </w:rPr>
        <w:t>Spracklen</w:t>
      </w:r>
      <w:proofErr w:type="spellEnd"/>
      <w:r w:rsidRPr="000A3708">
        <w:rPr>
          <w:rFonts w:asciiTheme="majorBidi" w:eastAsia="Times New Roman" w:hAnsiTheme="majorBidi" w:cstheme="majorBidi"/>
          <w:color w:val="000000" w:themeColor="text1"/>
        </w:rPr>
        <w:t xml:space="preserve"> DV, Logan JA, </w:t>
      </w:r>
      <w:proofErr w:type="spellStart"/>
      <w:r w:rsidRPr="000A3708">
        <w:rPr>
          <w:rFonts w:asciiTheme="majorBidi" w:eastAsia="Times New Roman" w:hAnsiTheme="majorBidi" w:cstheme="majorBidi"/>
          <w:color w:val="000000" w:themeColor="text1"/>
        </w:rPr>
        <w:t>Mickley</w:t>
      </w:r>
      <w:proofErr w:type="spellEnd"/>
      <w:r w:rsidRPr="000A3708">
        <w:rPr>
          <w:rFonts w:asciiTheme="majorBidi" w:eastAsia="Times New Roman" w:hAnsiTheme="majorBidi" w:cstheme="majorBidi"/>
          <w:color w:val="000000" w:themeColor="text1"/>
        </w:rPr>
        <w:t xml:space="preserve"> LJ, Park RJ, </w:t>
      </w:r>
      <w:proofErr w:type="spellStart"/>
      <w:r w:rsidRPr="000A3708">
        <w:rPr>
          <w:rFonts w:asciiTheme="majorBidi" w:eastAsia="Times New Roman" w:hAnsiTheme="majorBidi" w:cstheme="majorBidi"/>
          <w:color w:val="000000" w:themeColor="text1"/>
        </w:rPr>
        <w:t>Yevich</w:t>
      </w:r>
      <w:proofErr w:type="spellEnd"/>
      <w:r w:rsidRPr="000A3708">
        <w:rPr>
          <w:rFonts w:asciiTheme="majorBidi" w:eastAsia="Times New Roman" w:hAnsiTheme="majorBidi" w:cstheme="majorBidi"/>
          <w:color w:val="000000" w:themeColor="text1"/>
        </w:rPr>
        <w:t xml:space="preserve"> R, </w:t>
      </w:r>
      <w:proofErr w:type="spellStart"/>
      <w:r w:rsidRPr="000A3708">
        <w:rPr>
          <w:rFonts w:asciiTheme="majorBidi" w:eastAsia="Times New Roman" w:hAnsiTheme="majorBidi" w:cstheme="majorBidi"/>
          <w:color w:val="000000" w:themeColor="text1"/>
        </w:rPr>
        <w:t>Westerling</w:t>
      </w:r>
      <w:proofErr w:type="spellEnd"/>
      <w:r w:rsidRPr="000A3708">
        <w:rPr>
          <w:rFonts w:asciiTheme="majorBidi" w:eastAsia="Times New Roman" w:hAnsiTheme="majorBidi" w:cstheme="majorBidi"/>
          <w:color w:val="000000" w:themeColor="text1"/>
        </w:rPr>
        <w:t xml:space="preserve"> AL, et al. 2007. Wildfires drive interannual variability of organic carbon aerosol in the western U.S. in summer. </w:t>
      </w:r>
      <w:proofErr w:type="spellStart"/>
      <w:r w:rsidRPr="000A3708">
        <w:rPr>
          <w:rFonts w:asciiTheme="majorBidi" w:eastAsia="Times New Roman" w:hAnsiTheme="majorBidi" w:cstheme="majorBidi"/>
          <w:color w:val="000000" w:themeColor="text1"/>
        </w:rPr>
        <w:t>Geophys</w:t>
      </w:r>
      <w:proofErr w:type="spellEnd"/>
      <w:r w:rsidRPr="000A3708">
        <w:rPr>
          <w:rFonts w:asciiTheme="majorBidi" w:eastAsia="Times New Roman" w:hAnsiTheme="majorBidi" w:cstheme="majorBidi"/>
          <w:color w:val="000000" w:themeColor="text1"/>
        </w:rPr>
        <w:t>. Res. Lett. 34:2–5; doi:10.1029/2007GL030037.</w:t>
      </w:r>
    </w:p>
    <w:p w14:paraId="21209FF9"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Tang, Y., Chai, T., Pan, L., Lee, P., Tong, D., Kim, H. C., &amp; Chen, W. (2015). Using optimal interpolation to assimilate surface measurements and satellite AOD for ozone and PM2.5: A case study for July 2011. </w:t>
      </w:r>
      <w:r w:rsidRPr="000A3708">
        <w:rPr>
          <w:rFonts w:asciiTheme="majorBidi" w:hAnsiTheme="majorBidi" w:cstheme="majorBidi"/>
          <w:i/>
          <w:iCs/>
          <w:color w:val="000000" w:themeColor="text1"/>
        </w:rPr>
        <w:t>Journal of the Air and Waste Management Association</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65</w:t>
      </w:r>
      <w:r w:rsidRPr="000A3708">
        <w:rPr>
          <w:rFonts w:asciiTheme="majorBidi" w:hAnsiTheme="majorBidi" w:cstheme="majorBidi"/>
          <w:color w:val="000000" w:themeColor="text1"/>
        </w:rPr>
        <w:t>(10), 1206–1216. https://doi.org/10.1080/10962247.2015.1062439</w:t>
      </w:r>
    </w:p>
    <w:p w14:paraId="7B6A26FF" w14:textId="77777777" w:rsidR="00455141" w:rsidRPr="000A3708" w:rsidRDefault="00455141" w:rsidP="0045514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Tong, D., Pan, L., Chen, W., </w:t>
      </w:r>
      <w:proofErr w:type="spellStart"/>
      <w:r w:rsidRPr="000A3708">
        <w:rPr>
          <w:rFonts w:asciiTheme="majorBidi" w:hAnsiTheme="majorBidi" w:cstheme="majorBidi"/>
          <w:color w:val="000000" w:themeColor="text1"/>
        </w:rPr>
        <w:t>Lamsal</w:t>
      </w:r>
      <w:proofErr w:type="spellEnd"/>
      <w:r w:rsidRPr="000A3708">
        <w:rPr>
          <w:rFonts w:asciiTheme="majorBidi" w:hAnsiTheme="majorBidi" w:cstheme="majorBidi"/>
          <w:color w:val="000000" w:themeColor="text1"/>
        </w:rPr>
        <w:t xml:space="preserve">, L., Lee, P., Tang, Y., … </w:t>
      </w:r>
      <w:proofErr w:type="spellStart"/>
      <w:r w:rsidRPr="000A3708">
        <w:rPr>
          <w:rFonts w:asciiTheme="majorBidi" w:hAnsiTheme="majorBidi" w:cstheme="majorBidi"/>
          <w:color w:val="000000" w:themeColor="text1"/>
        </w:rPr>
        <w:t>Stajner</w:t>
      </w:r>
      <w:proofErr w:type="spellEnd"/>
      <w:r w:rsidRPr="000A3708">
        <w:rPr>
          <w:rFonts w:asciiTheme="majorBidi" w:hAnsiTheme="majorBidi" w:cstheme="majorBidi"/>
          <w:color w:val="000000" w:themeColor="text1"/>
        </w:rPr>
        <w:t xml:space="preserve">, I. (2016). Impact of the 2008 Global Recession on air quality over the United States: Implications for surface ozone </w:t>
      </w:r>
      <w:r w:rsidRPr="000A3708">
        <w:rPr>
          <w:rFonts w:asciiTheme="majorBidi" w:hAnsiTheme="majorBidi" w:cstheme="majorBidi"/>
          <w:color w:val="000000" w:themeColor="text1"/>
        </w:rPr>
        <w:lastRenderedPageBreak/>
        <w:t xml:space="preserve">levels from changes in NOx emissions. </w:t>
      </w:r>
      <w:r w:rsidRPr="000A3708">
        <w:rPr>
          <w:rFonts w:asciiTheme="majorBidi" w:hAnsiTheme="majorBidi" w:cstheme="majorBidi"/>
          <w:i/>
          <w:iCs/>
          <w:color w:val="000000" w:themeColor="text1"/>
        </w:rPr>
        <w:t>Geophysical Research Letters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43</w:t>
      </w:r>
      <w:r w:rsidRPr="000A3708">
        <w:rPr>
          <w:rFonts w:asciiTheme="majorBidi" w:hAnsiTheme="majorBidi" w:cstheme="majorBidi"/>
          <w:color w:val="000000" w:themeColor="text1"/>
        </w:rPr>
        <w:t>(17), 9280–9288. https://doi.org/10.1002/2016GL069885</w:t>
      </w:r>
    </w:p>
    <w:p w14:paraId="4B1928A8" w14:textId="77777777" w:rsidR="00D844C6" w:rsidRPr="000A3708" w:rsidRDefault="00D844C6" w:rsidP="00183089">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 xml:space="preserve">Van </w:t>
      </w:r>
      <w:proofErr w:type="spellStart"/>
      <w:r w:rsidRPr="000A3708">
        <w:rPr>
          <w:rFonts w:asciiTheme="majorBidi" w:eastAsia="Times New Roman" w:hAnsiTheme="majorBidi" w:cstheme="majorBidi"/>
          <w:color w:val="000000" w:themeColor="text1"/>
        </w:rPr>
        <w:t>Donkelaar</w:t>
      </w:r>
      <w:proofErr w:type="spellEnd"/>
      <w:r w:rsidRPr="000A3708">
        <w:rPr>
          <w:rFonts w:asciiTheme="majorBidi" w:eastAsia="Times New Roman" w:hAnsiTheme="majorBidi" w:cstheme="majorBidi"/>
          <w:color w:val="000000" w:themeColor="text1"/>
        </w:rPr>
        <w:t xml:space="preserve">, A., R. V. Martin, R. J. D. </w:t>
      </w:r>
      <w:proofErr w:type="spellStart"/>
      <w:r w:rsidRPr="000A3708">
        <w:rPr>
          <w:rFonts w:asciiTheme="majorBidi" w:eastAsia="Times New Roman" w:hAnsiTheme="majorBidi" w:cstheme="majorBidi"/>
          <w:color w:val="000000" w:themeColor="text1"/>
        </w:rPr>
        <w:t>Spurr</w:t>
      </w:r>
      <w:proofErr w:type="spellEnd"/>
      <w:r w:rsidRPr="000A3708">
        <w:rPr>
          <w:rFonts w:asciiTheme="majorBidi" w:eastAsia="Times New Roman" w:hAnsiTheme="majorBidi" w:cstheme="majorBidi"/>
          <w:color w:val="000000" w:themeColor="text1"/>
        </w:rPr>
        <w:t>, and R. T. Burnett (2015) High-resolution satellite-derived PM2.5 from optimal estimation and geographically weighted regression over North America, Environmental Science &amp; Technology, 49(17): 10482-10491</w:t>
      </w:r>
    </w:p>
    <w:p w14:paraId="48C9C4D5" w14:textId="77777777" w:rsidR="00193881" w:rsidRPr="000A3708" w:rsidRDefault="00193881" w:rsidP="00193881">
      <w:pPr>
        <w:pStyle w:val="NormalWeb"/>
        <w:ind w:left="480" w:hanging="480"/>
        <w:rPr>
          <w:rFonts w:asciiTheme="majorBidi" w:hAnsiTheme="majorBidi" w:cstheme="majorBidi"/>
          <w:color w:val="000000" w:themeColor="text1"/>
        </w:rPr>
      </w:pPr>
      <w:r w:rsidRPr="000A3708">
        <w:rPr>
          <w:rFonts w:asciiTheme="majorBidi" w:hAnsiTheme="majorBidi" w:cstheme="majorBidi"/>
          <w:color w:val="000000" w:themeColor="text1"/>
        </w:rPr>
        <w:t xml:space="preserve">Wang, J., Xing, J., Mathur, R., </w:t>
      </w:r>
      <w:proofErr w:type="spellStart"/>
      <w:r w:rsidRPr="000A3708">
        <w:rPr>
          <w:rFonts w:asciiTheme="majorBidi" w:hAnsiTheme="majorBidi" w:cstheme="majorBidi"/>
          <w:color w:val="000000" w:themeColor="text1"/>
        </w:rPr>
        <w:t>Pleim</w:t>
      </w:r>
      <w:proofErr w:type="spellEnd"/>
      <w:r w:rsidRPr="000A3708">
        <w:rPr>
          <w:rFonts w:asciiTheme="majorBidi" w:hAnsiTheme="majorBidi" w:cstheme="majorBidi"/>
          <w:color w:val="000000" w:themeColor="text1"/>
        </w:rPr>
        <w:t xml:space="preserve">, J. E., Wang, S., </w:t>
      </w:r>
      <w:proofErr w:type="spellStart"/>
      <w:r w:rsidRPr="000A3708">
        <w:rPr>
          <w:rFonts w:asciiTheme="majorBidi" w:hAnsiTheme="majorBidi" w:cstheme="majorBidi"/>
          <w:color w:val="000000" w:themeColor="text1"/>
        </w:rPr>
        <w:t>Hogrefe</w:t>
      </w:r>
      <w:proofErr w:type="spellEnd"/>
      <w:r w:rsidRPr="000A3708">
        <w:rPr>
          <w:rFonts w:asciiTheme="majorBidi" w:hAnsiTheme="majorBidi" w:cstheme="majorBidi"/>
          <w:color w:val="000000" w:themeColor="text1"/>
        </w:rPr>
        <w:t xml:space="preserve">, C., … Hao, J. (2017). Historical trends in PM2.5-related premature mortality during 1990–2010 across the Northern Hemisphere. </w:t>
      </w:r>
      <w:r w:rsidRPr="000A3708">
        <w:rPr>
          <w:rFonts w:asciiTheme="majorBidi" w:hAnsiTheme="majorBidi" w:cstheme="majorBidi"/>
          <w:i/>
          <w:iCs/>
          <w:color w:val="000000" w:themeColor="text1"/>
        </w:rPr>
        <w:t>Environmental Health Perspectives</w:t>
      </w:r>
      <w:r w:rsidRPr="000A3708">
        <w:rPr>
          <w:rFonts w:asciiTheme="majorBidi" w:hAnsiTheme="majorBidi" w:cstheme="majorBidi"/>
          <w:color w:val="000000" w:themeColor="text1"/>
        </w:rPr>
        <w:t xml:space="preserve">, </w:t>
      </w:r>
      <w:r w:rsidRPr="000A3708">
        <w:rPr>
          <w:rFonts w:asciiTheme="majorBidi" w:hAnsiTheme="majorBidi" w:cstheme="majorBidi"/>
          <w:i/>
          <w:iCs/>
          <w:color w:val="000000" w:themeColor="text1"/>
        </w:rPr>
        <w:t>125</w:t>
      </w:r>
      <w:r w:rsidRPr="000A3708">
        <w:rPr>
          <w:rFonts w:asciiTheme="majorBidi" w:hAnsiTheme="majorBidi" w:cstheme="majorBidi"/>
          <w:color w:val="000000" w:themeColor="text1"/>
        </w:rPr>
        <w:t>(3), 400–408. https://doi.org/10.1289/EHP298</w:t>
      </w:r>
    </w:p>
    <w:p w14:paraId="7B9A6B50" w14:textId="77777777" w:rsidR="00455141" w:rsidRPr="000A3708" w:rsidRDefault="00455141" w:rsidP="00455141">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rPr>
        <w:t>World Health Organization (WHO). 2016. Ambient air pollution: A global assessment of exposure and burden of disease, ISBN:9789241511353</w:t>
      </w:r>
    </w:p>
    <w:p w14:paraId="4A9DD183" w14:textId="77777777" w:rsidR="00455141" w:rsidRPr="000A3708" w:rsidRDefault="00455141" w:rsidP="00455141">
      <w:pPr>
        <w:rPr>
          <w:rFonts w:asciiTheme="majorBidi" w:eastAsia="Times New Roman" w:hAnsiTheme="majorBidi" w:cstheme="majorBidi"/>
          <w:color w:val="000000" w:themeColor="text1"/>
        </w:rPr>
      </w:pPr>
    </w:p>
    <w:p w14:paraId="15EEF8CD" w14:textId="77777777" w:rsidR="009D49F8" w:rsidRPr="000A3708" w:rsidRDefault="009D49F8" w:rsidP="000A3708">
      <w:pPr>
        <w:ind w:left="720" w:hanging="720"/>
        <w:rPr>
          <w:rFonts w:asciiTheme="majorBidi" w:eastAsia="Times New Roman" w:hAnsiTheme="majorBidi" w:cstheme="majorBidi"/>
          <w:color w:val="000000" w:themeColor="text1"/>
        </w:rPr>
      </w:pPr>
      <w:r w:rsidRPr="000A3708">
        <w:rPr>
          <w:rFonts w:asciiTheme="majorBidi" w:eastAsia="Times New Roman" w:hAnsiTheme="majorBidi" w:cstheme="majorBidi"/>
          <w:color w:val="000000" w:themeColor="text1"/>
          <w:shd w:val="clear" w:color="auto" w:fill="FFFFFF"/>
        </w:rPr>
        <w:t xml:space="preserve">Zhang, Y., West, J. J., Mathur, R., Xing, J., </w:t>
      </w:r>
      <w:proofErr w:type="spellStart"/>
      <w:r w:rsidRPr="000A3708">
        <w:rPr>
          <w:rFonts w:asciiTheme="majorBidi" w:eastAsia="Times New Roman" w:hAnsiTheme="majorBidi" w:cstheme="majorBidi"/>
          <w:color w:val="000000" w:themeColor="text1"/>
          <w:shd w:val="clear" w:color="auto" w:fill="FFFFFF"/>
        </w:rPr>
        <w:t>Hogrefe</w:t>
      </w:r>
      <w:proofErr w:type="spellEnd"/>
      <w:r w:rsidRPr="000A3708">
        <w:rPr>
          <w:rFonts w:asciiTheme="majorBidi" w:eastAsia="Times New Roman" w:hAnsiTheme="majorBidi" w:cstheme="majorBidi"/>
          <w:color w:val="000000" w:themeColor="text1"/>
          <w:shd w:val="clear" w:color="auto" w:fill="FFFFFF"/>
        </w:rPr>
        <w:t xml:space="preserve">, C., Roselle, S. J., Bash, J. O., </w:t>
      </w:r>
      <w:proofErr w:type="spellStart"/>
      <w:r w:rsidRPr="000A3708">
        <w:rPr>
          <w:rFonts w:asciiTheme="majorBidi" w:eastAsia="Times New Roman" w:hAnsiTheme="majorBidi" w:cstheme="majorBidi"/>
          <w:color w:val="000000" w:themeColor="text1"/>
          <w:shd w:val="clear" w:color="auto" w:fill="FFFFFF"/>
        </w:rPr>
        <w:t>Pleim</w:t>
      </w:r>
      <w:proofErr w:type="spellEnd"/>
      <w:r w:rsidRPr="000A3708">
        <w:rPr>
          <w:rFonts w:asciiTheme="majorBidi" w:eastAsia="Times New Roman" w:hAnsiTheme="majorBidi" w:cstheme="majorBidi"/>
          <w:color w:val="000000" w:themeColor="text1"/>
          <w:shd w:val="clear" w:color="auto" w:fill="FFFFFF"/>
        </w:rPr>
        <w:t>, J. E., Gan, C.-M., and Wong, D. C.: Long-term trends in the PM</w:t>
      </w:r>
      <w:r w:rsidRPr="000A3708">
        <w:rPr>
          <w:rFonts w:asciiTheme="majorBidi" w:eastAsia="Times New Roman" w:hAnsiTheme="majorBidi" w:cstheme="majorBidi"/>
          <w:color w:val="000000" w:themeColor="text1"/>
          <w:shd w:val="clear" w:color="auto" w:fill="FFFFFF"/>
          <w:vertAlign w:val="subscript"/>
        </w:rPr>
        <w:t>2.5</w:t>
      </w:r>
      <w:r w:rsidRPr="000A3708">
        <w:rPr>
          <w:rFonts w:asciiTheme="majorBidi" w:eastAsia="Times New Roman" w:hAnsiTheme="majorBidi" w:cstheme="majorBidi"/>
          <w:color w:val="000000" w:themeColor="text1"/>
          <w:shd w:val="clear" w:color="auto" w:fill="FFFFFF"/>
        </w:rPr>
        <w:t>- and O</w:t>
      </w:r>
      <w:r w:rsidRPr="000A3708">
        <w:rPr>
          <w:rFonts w:asciiTheme="majorBidi" w:eastAsia="Times New Roman" w:hAnsiTheme="majorBidi" w:cstheme="majorBidi"/>
          <w:color w:val="000000" w:themeColor="text1"/>
          <w:shd w:val="clear" w:color="auto" w:fill="FFFFFF"/>
          <w:vertAlign w:val="subscript"/>
        </w:rPr>
        <w:t>3</w:t>
      </w:r>
      <w:r w:rsidRPr="000A3708">
        <w:rPr>
          <w:rFonts w:asciiTheme="majorBidi" w:eastAsia="Times New Roman" w:hAnsiTheme="majorBidi" w:cstheme="majorBidi"/>
          <w:color w:val="000000" w:themeColor="text1"/>
          <w:shd w:val="clear" w:color="auto" w:fill="FFFFFF"/>
        </w:rPr>
        <w:t>-related mortality burdens in the United States under emission reductions from 1990 to 2010, Atmos. Chem. Phys. Discuss., https://doi.org/10.5194/acp-2018-498, in review, 2018.</w:t>
      </w:r>
    </w:p>
    <w:p w14:paraId="15E232CD" w14:textId="0FB0ECFE" w:rsidR="001B3532" w:rsidRPr="000A3708" w:rsidRDefault="001B3532" w:rsidP="009D49F8">
      <w:pPr>
        <w:spacing w:line="480" w:lineRule="auto"/>
        <w:rPr>
          <w:rFonts w:asciiTheme="majorBidi" w:hAnsiTheme="majorBidi" w:cstheme="majorBidi"/>
          <w:i/>
          <w:iCs/>
        </w:rPr>
      </w:pPr>
    </w:p>
    <w:sectPr w:rsidR="001B3532" w:rsidRPr="000A3708" w:rsidSect="00B36E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D90F8" w14:textId="77777777" w:rsidR="004D10EA" w:rsidRDefault="004D10EA" w:rsidP="007D13BC">
      <w:r>
        <w:separator/>
      </w:r>
    </w:p>
  </w:endnote>
  <w:endnote w:type="continuationSeparator" w:id="0">
    <w:p w14:paraId="52F58B40" w14:textId="77777777" w:rsidR="004D10EA" w:rsidRDefault="004D10EA" w:rsidP="007D1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10022FF" w:usb1="C000E47F" w:usb2="00000029" w:usb3="00000000" w:csb0="000001D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E215A" w14:textId="06E2C647" w:rsidR="00DB46B9" w:rsidRDefault="00DB46B9" w:rsidP="005E359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0BED0AE5" w14:textId="77777777" w:rsidR="00DB46B9" w:rsidRDefault="00DB46B9" w:rsidP="00C5531F">
    <w:pPr>
      <w:pStyle w:val="Footer"/>
      <w:ind w:right="360"/>
    </w:pPr>
  </w:p>
  <w:p w14:paraId="1FC79F2D" w14:textId="77777777" w:rsidR="00DB46B9" w:rsidRDefault="00DB46B9" w:rsidP="00C5531F">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60628" w14:textId="77777777" w:rsidR="004D10EA" w:rsidRDefault="004D10EA" w:rsidP="007D13BC">
      <w:r>
        <w:separator/>
      </w:r>
    </w:p>
  </w:footnote>
  <w:footnote w:type="continuationSeparator" w:id="0">
    <w:p w14:paraId="63107C62" w14:textId="77777777" w:rsidR="004D10EA" w:rsidRDefault="004D10EA" w:rsidP="007D13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4AAB9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206454"/>
    <w:multiLevelType w:val="hybridMultilevel"/>
    <w:tmpl w:val="5824CE3A"/>
    <w:lvl w:ilvl="0" w:tplc="AF38730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37365"/>
    <w:multiLevelType w:val="hybridMultilevel"/>
    <w:tmpl w:val="EF1EF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uhammad Omar Nawaz">
    <w15:presenceInfo w15:providerId="AD" w15:userId="S::muna9068@colorado.edu::d9062245-2532-4d59-be88-c8474b0e85ec"/>
  </w15:person>
  <w15:person w15:author="Omar Nawaz">
    <w15:presenceInfo w15:providerId="Windows Live" w15:userId="aa026da96363979d"/>
  </w15:person>
  <w15:person w15:author="Muhammad Omar Nawaz [2]">
    <w15:presenceInfo w15:providerId="Windows Live" w15:userId="d9062245-2532-4d59-be88-c8474b0e8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226"/>
    <w:rsid w:val="000003BF"/>
    <w:rsid w:val="00001891"/>
    <w:rsid w:val="00014315"/>
    <w:rsid w:val="00014EC2"/>
    <w:rsid w:val="00014FFD"/>
    <w:rsid w:val="000270A8"/>
    <w:rsid w:val="000510CD"/>
    <w:rsid w:val="00052248"/>
    <w:rsid w:val="00055227"/>
    <w:rsid w:val="00067AA4"/>
    <w:rsid w:val="00075C62"/>
    <w:rsid w:val="00082048"/>
    <w:rsid w:val="000826D8"/>
    <w:rsid w:val="00084C19"/>
    <w:rsid w:val="00086DFA"/>
    <w:rsid w:val="0009094A"/>
    <w:rsid w:val="00094CA3"/>
    <w:rsid w:val="000969BD"/>
    <w:rsid w:val="000A1016"/>
    <w:rsid w:val="000A12A1"/>
    <w:rsid w:val="000A3708"/>
    <w:rsid w:val="000A4139"/>
    <w:rsid w:val="000B3305"/>
    <w:rsid w:val="000B3479"/>
    <w:rsid w:val="000B3C43"/>
    <w:rsid w:val="000B582B"/>
    <w:rsid w:val="000B5C42"/>
    <w:rsid w:val="000B62C5"/>
    <w:rsid w:val="000B701E"/>
    <w:rsid w:val="000B77CF"/>
    <w:rsid w:val="000C2548"/>
    <w:rsid w:val="000C3410"/>
    <w:rsid w:val="000D0092"/>
    <w:rsid w:val="000D1183"/>
    <w:rsid w:val="000E0C4A"/>
    <w:rsid w:val="000E2F11"/>
    <w:rsid w:val="000E36C7"/>
    <w:rsid w:val="000E713B"/>
    <w:rsid w:val="00103423"/>
    <w:rsid w:val="001042DD"/>
    <w:rsid w:val="0010433B"/>
    <w:rsid w:val="001069E9"/>
    <w:rsid w:val="00107A00"/>
    <w:rsid w:val="00112F4F"/>
    <w:rsid w:val="00115A53"/>
    <w:rsid w:val="00120AA2"/>
    <w:rsid w:val="0013355A"/>
    <w:rsid w:val="00143CC7"/>
    <w:rsid w:val="00151157"/>
    <w:rsid w:val="00155328"/>
    <w:rsid w:val="00157426"/>
    <w:rsid w:val="001640B0"/>
    <w:rsid w:val="00174130"/>
    <w:rsid w:val="001759AD"/>
    <w:rsid w:val="00175D06"/>
    <w:rsid w:val="001804EA"/>
    <w:rsid w:val="00180D7C"/>
    <w:rsid w:val="00183089"/>
    <w:rsid w:val="0018653B"/>
    <w:rsid w:val="00186F80"/>
    <w:rsid w:val="001913F8"/>
    <w:rsid w:val="00193881"/>
    <w:rsid w:val="001A1805"/>
    <w:rsid w:val="001A5378"/>
    <w:rsid w:val="001A6D85"/>
    <w:rsid w:val="001B3532"/>
    <w:rsid w:val="001B5EA6"/>
    <w:rsid w:val="001C190B"/>
    <w:rsid w:val="001C62F2"/>
    <w:rsid w:val="001D7147"/>
    <w:rsid w:val="001E3827"/>
    <w:rsid w:val="001F28CA"/>
    <w:rsid w:val="00202971"/>
    <w:rsid w:val="0020652A"/>
    <w:rsid w:val="002073F7"/>
    <w:rsid w:val="002107D5"/>
    <w:rsid w:val="0021089B"/>
    <w:rsid w:val="002145B6"/>
    <w:rsid w:val="002146BF"/>
    <w:rsid w:val="00230195"/>
    <w:rsid w:val="00232403"/>
    <w:rsid w:val="002349A6"/>
    <w:rsid w:val="0023757D"/>
    <w:rsid w:val="00245709"/>
    <w:rsid w:val="0025156C"/>
    <w:rsid w:val="00252978"/>
    <w:rsid w:val="002551F1"/>
    <w:rsid w:val="002603C3"/>
    <w:rsid w:val="00265EEC"/>
    <w:rsid w:val="0027414A"/>
    <w:rsid w:val="002752F9"/>
    <w:rsid w:val="00285111"/>
    <w:rsid w:val="0028599C"/>
    <w:rsid w:val="00286EEA"/>
    <w:rsid w:val="00291808"/>
    <w:rsid w:val="00292004"/>
    <w:rsid w:val="00296513"/>
    <w:rsid w:val="002A12F6"/>
    <w:rsid w:val="002A21E8"/>
    <w:rsid w:val="002A38B2"/>
    <w:rsid w:val="002B63DB"/>
    <w:rsid w:val="002C2B87"/>
    <w:rsid w:val="002C318D"/>
    <w:rsid w:val="002C5860"/>
    <w:rsid w:val="002D5B32"/>
    <w:rsid w:val="002E05AF"/>
    <w:rsid w:val="002E0CEF"/>
    <w:rsid w:val="002E595B"/>
    <w:rsid w:val="002E5A28"/>
    <w:rsid w:val="002F1FAE"/>
    <w:rsid w:val="002F4794"/>
    <w:rsid w:val="00300B92"/>
    <w:rsid w:val="003021D2"/>
    <w:rsid w:val="003052F9"/>
    <w:rsid w:val="003063E8"/>
    <w:rsid w:val="003109FB"/>
    <w:rsid w:val="00312728"/>
    <w:rsid w:val="00326533"/>
    <w:rsid w:val="00327FB1"/>
    <w:rsid w:val="00330ECA"/>
    <w:rsid w:val="003345F4"/>
    <w:rsid w:val="0033612C"/>
    <w:rsid w:val="00340C6B"/>
    <w:rsid w:val="00345AEE"/>
    <w:rsid w:val="00351615"/>
    <w:rsid w:val="003526EB"/>
    <w:rsid w:val="00363A3B"/>
    <w:rsid w:val="00366681"/>
    <w:rsid w:val="00366D58"/>
    <w:rsid w:val="003670CE"/>
    <w:rsid w:val="00373F47"/>
    <w:rsid w:val="00383244"/>
    <w:rsid w:val="00384CA2"/>
    <w:rsid w:val="00391622"/>
    <w:rsid w:val="00393951"/>
    <w:rsid w:val="00394901"/>
    <w:rsid w:val="003A0A5F"/>
    <w:rsid w:val="003A51E4"/>
    <w:rsid w:val="003A51EF"/>
    <w:rsid w:val="003A64B8"/>
    <w:rsid w:val="003A65BB"/>
    <w:rsid w:val="003B1276"/>
    <w:rsid w:val="003B621F"/>
    <w:rsid w:val="003B770F"/>
    <w:rsid w:val="003C3226"/>
    <w:rsid w:val="003C4D58"/>
    <w:rsid w:val="003C6043"/>
    <w:rsid w:val="003D1024"/>
    <w:rsid w:val="003D2753"/>
    <w:rsid w:val="003D3BCB"/>
    <w:rsid w:val="003D6944"/>
    <w:rsid w:val="003D7226"/>
    <w:rsid w:val="003E46FF"/>
    <w:rsid w:val="003E5DC2"/>
    <w:rsid w:val="003F2F82"/>
    <w:rsid w:val="003F461D"/>
    <w:rsid w:val="003F6006"/>
    <w:rsid w:val="00403AE2"/>
    <w:rsid w:val="00403EFE"/>
    <w:rsid w:val="00404DCA"/>
    <w:rsid w:val="004063BF"/>
    <w:rsid w:val="00406E72"/>
    <w:rsid w:val="004100BA"/>
    <w:rsid w:val="0041273A"/>
    <w:rsid w:val="00417F96"/>
    <w:rsid w:val="0042052B"/>
    <w:rsid w:val="004222C3"/>
    <w:rsid w:val="00424765"/>
    <w:rsid w:val="00425161"/>
    <w:rsid w:val="00425FCA"/>
    <w:rsid w:val="00427C58"/>
    <w:rsid w:val="004323FE"/>
    <w:rsid w:val="00433F98"/>
    <w:rsid w:val="004347DC"/>
    <w:rsid w:val="00435461"/>
    <w:rsid w:val="0044038A"/>
    <w:rsid w:val="00440973"/>
    <w:rsid w:val="00447311"/>
    <w:rsid w:val="0045360E"/>
    <w:rsid w:val="0045392D"/>
    <w:rsid w:val="00455141"/>
    <w:rsid w:val="00455850"/>
    <w:rsid w:val="00456754"/>
    <w:rsid w:val="00460C50"/>
    <w:rsid w:val="00460D2F"/>
    <w:rsid w:val="004705A5"/>
    <w:rsid w:val="004745DC"/>
    <w:rsid w:val="00495B9B"/>
    <w:rsid w:val="00497D36"/>
    <w:rsid w:val="004A442B"/>
    <w:rsid w:val="004A5A4B"/>
    <w:rsid w:val="004C28EF"/>
    <w:rsid w:val="004D10EA"/>
    <w:rsid w:val="004D159A"/>
    <w:rsid w:val="004D4B34"/>
    <w:rsid w:val="004D519C"/>
    <w:rsid w:val="004E07D7"/>
    <w:rsid w:val="004E193A"/>
    <w:rsid w:val="004E1E41"/>
    <w:rsid w:val="004E5004"/>
    <w:rsid w:val="004E53B4"/>
    <w:rsid w:val="004E6BFF"/>
    <w:rsid w:val="004F1B06"/>
    <w:rsid w:val="004F2AC5"/>
    <w:rsid w:val="004F4479"/>
    <w:rsid w:val="004F4846"/>
    <w:rsid w:val="004F7492"/>
    <w:rsid w:val="005041A0"/>
    <w:rsid w:val="00506184"/>
    <w:rsid w:val="0051289C"/>
    <w:rsid w:val="00515776"/>
    <w:rsid w:val="0051646F"/>
    <w:rsid w:val="00516609"/>
    <w:rsid w:val="005246F5"/>
    <w:rsid w:val="005312F6"/>
    <w:rsid w:val="00531D05"/>
    <w:rsid w:val="0053384C"/>
    <w:rsid w:val="0053385C"/>
    <w:rsid w:val="005401AF"/>
    <w:rsid w:val="00543A6D"/>
    <w:rsid w:val="00551CCC"/>
    <w:rsid w:val="00552048"/>
    <w:rsid w:val="00555637"/>
    <w:rsid w:val="00562699"/>
    <w:rsid w:val="00565010"/>
    <w:rsid w:val="00566AA9"/>
    <w:rsid w:val="00574D2A"/>
    <w:rsid w:val="00575677"/>
    <w:rsid w:val="00581D26"/>
    <w:rsid w:val="0058302A"/>
    <w:rsid w:val="0059006D"/>
    <w:rsid w:val="00590C6B"/>
    <w:rsid w:val="005944CE"/>
    <w:rsid w:val="005947B3"/>
    <w:rsid w:val="005A07C3"/>
    <w:rsid w:val="005A3CBF"/>
    <w:rsid w:val="005B235B"/>
    <w:rsid w:val="005B3DDD"/>
    <w:rsid w:val="005C5001"/>
    <w:rsid w:val="005D0A18"/>
    <w:rsid w:val="005D5BF0"/>
    <w:rsid w:val="005D5C25"/>
    <w:rsid w:val="005D703A"/>
    <w:rsid w:val="005E18C4"/>
    <w:rsid w:val="005E359E"/>
    <w:rsid w:val="005E646F"/>
    <w:rsid w:val="005E6FFF"/>
    <w:rsid w:val="005F2E42"/>
    <w:rsid w:val="005F3297"/>
    <w:rsid w:val="005F4599"/>
    <w:rsid w:val="005F4832"/>
    <w:rsid w:val="005F5176"/>
    <w:rsid w:val="005F6671"/>
    <w:rsid w:val="005F6EA9"/>
    <w:rsid w:val="00603227"/>
    <w:rsid w:val="00610BDA"/>
    <w:rsid w:val="00610FC5"/>
    <w:rsid w:val="006131B8"/>
    <w:rsid w:val="00616155"/>
    <w:rsid w:val="00624033"/>
    <w:rsid w:val="00624203"/>
    <w:rsid w:val="00625E64"/>
    <w:rsid w:val="00627137"/>
    <w:rsid w:val="00634A8B"/>
    <w:rsid w:val="0063528D"/>
    <w:rsid w:val="00643792"/>
    <w:rsid w:val="00646C9A"/>
    <w:rsid w:val="00651F72"/>
    <w:rsid w:val="00656AD0"/>
    <w:rsid w:val="006665E8"/>
    <w:rsid w:val="006707CC"/>
    <w:rsid w:val="00672CB1"/>
    <w:rsid w:val="00672DF1"/>
    <w:rsid w:val="00681483"/>
    <w:rsid w:val="0069275F"/>
    <w:rsid w:val="00697FA0"/>
    <w:rsid w:val="006A38EF"/>
    <w:rsid w:val="006B55F5"/>
    <w:rsid w:val="006B7817"/>
    <w:rsid w:val="006C27E3"/>
    <w:rsid w:val="006C37B9"/>
    <w:rsid w:val="006D1E8B"/>
    <w:rsid w:val="006E0DF2"/>
    <w:rsid w:val="006F725C"/>
    <w:rsid w:val="00702280"/>
    <w:rsid w:val="00702AB5"/>
    <w:rsid w:val="00707B50"/>
    <w:rsid w:val="00716690"/>
    <w:rsid w:val="007213FD"/>
    <w:rsid w:val="00725502"/>
    <w:rsid w:val="00727ACD"/>
    <w:rsid w:val="00730B3C"/>
    <w:rsid w:val="0073198B"/>
    <w:rsid w:val="007320F0"/>
    <w:rsid w:val="007416A3"/>
    <w:rsid w:val="00746B01"/>
    <w:rsid w:val="00751329"/>
    <w:rsid w:val="007537D2"/>
    <w:rsid w:val="007539BC"/>
    <w:rsid w:val="00756B38"/>
    <w:rsid w:val="00760782"/>
    <w:rsid w:val="007728C7"/>
    <w:rsid w:val="00776011"/>
    <w:rsid w:val="00781B49"/>
    <w:rsid w:val="007A17D9"/>
    <w:rsid w:val="007A3901"/>
    <w:rsid w:val="007A5FBF"/>
    <w:rsid w:val="007B13E8"/>
    <w:rsid w:val="007B47DE"/>
    <w:rsid w:val="007B67F0"/>
    <w:rsid w:val="007C468F"/>
    <w:rsid w:val="007C6620"/>
    <w:rsid w:val="007C7DCB"/>
    <w:rsid w:val="007D02DF"/>
    <w:rsid w:val="007D13BC"/>
    <w:rsid w:val="007D4BFE"/>
    <w:rsid w:val="007E0FD9"/>
    <w:rsid w:val="007E151A"/>
    <w:rsid w:val="007E1BD3"/>
    <w:rsid w:val="007E2131"/>
    <w:rsid w:val="007E3DAA"/>
    <w:rsid w:val="007E74A0"/>
    <w:rsid w:val="007F30B9"/>
    <w:rsid w:val="007F5998"/>
    <w:rsid w:val="007F5AD3"/>
    <w:rsid w:val="008026EA"/>
    <w:rsid w:val="008066FE"/>
    <w:rsid w:val="00810E67"/>
    <w:rsid w:val="00816A0A"/>
    <w:rsid w:val="00821FA5"/>
    <w:rsid w:val="00822B04"/>
    <w:rsid w:val="00826638"/>
    <w:rsid w:val="00830A57"/>
    <w:rsid w:val="00831373"/>
    <w:rsid w:val="008323F5"/>
    <w:rsid w:val="00832519"/>
    <w:rsid w:val="0083558E"/>
    <w:rsid w:val="00835D62"/>
    <w:rsid w:val="00836272"/>
    <w:rsid w:val="00840A7B"/>
    <w:rsid w:val="0084398B"/>
    <w:rsid w:val="00847105"/>
    <w:rsid w:val="00847221"/>
    <w:rsid w:val="008535C8"/>
    <w:rsid w:val="00854331"/>
    <w:rsid w:val="008622AE"/>
    <w:rsid w:val="00867976"/>
    <w:rsid w:val="008756DE"/>
    <w:rsid w:val="008767C1"/>
    <w:rsid w:val="00877AA0"/>
    <w:rsid w:val="00884EDE"/>
    <w:rsid w:val="008960E7"/>
    <w:rsid w:val="008A4AB9"/>
    <w:rsid w:val="008A6AD9"/>
    <w:rsid w:val="008B646E"/>
    <w:rsid w:val="008C1E4B"/>
    <w:rsid w:val="008C3CA7"/>
    <w:rsid w:val="008C6ED0"/>
    <w:rsid w:val="008C7A56"/>
    <w:rsid w:val="008D078C"/>
    <w:rsid w:val="008D6CBB"/>
    <w:rsid w:val="008D71CC"/>
    <w:rsid w:val="008E3332"/>
    <w:rsid w:val="008E723C"/>
    <w:rsid w:val="008F2801"/>
    <w:rsid w:val="008F5725"/>
    <w:rsid w:val="008F5A2B"/>
    <w:rsid w:val="008F67C8"/>
    <w:rsid w:val="0090271C"/>
    <w:rsid w:val="0090524F"/>
    <w:rsid w:val="009079F2"/>
    <w:rsid w:val="00911F79"/>
    <w:rsid w:val="00920AEA"/>
    <w:rsid w:val="00925A31"/>
    <w:rsid w:val="00935835"/>
    <w:rsid w:val="009369DB"/>
    <w:rsid w:val="009441AB"/>
    <w:rsid w:val="009510E7"/>
    <w:rsid w:val="00953468"/>
    <w:rsid w:val="0095449E"/>
    <w:rsid w:val="00960411"/>
    <w:rsid w:val="009607C5"/>
    <w:rsid w:val="0096588D"/>
    <w:rsid w:val="00974B87"/>
    <w:rsid w:val="009757A5"/>
    <w:rsid w:val="00987F8A"/>
    <w:rsid w:val="009A36CB"/>
    <w:rsid w:val="009A413E"/>
    <w:rsid w:val="009A74BC"/>
    <w:rsid w:val="009B2CC3"/>
    <w:rsid w:val="009B3CB8"/>
    <w:rsid w:val="009B7B09"/>
    <w:rsid w:val="009B7B99"/>
    <w:rsid w:val="009C05A7"/>
    <w:rsid w:val="009C41DE"/>
    <w:rsid w:val="009C6AD4"/>
    <w:rsid w:val="009D0A71"/>
    <w:rsid w:val="009D49F8"/>
    <w:rsid w:val="009E0D0E"/>
    <w:rsid w:val="009E618F"/>
    <w:rsid w:val="009E64A9"/>
    <w:rsid w:val="009E7820"/>
    <w:rsid w:val="009F0F21"/>
    <w:rsid w:val="009F7975"/>
    <w:rsid w:val="00A0395C"/>
    <w:rsid w:val="00A071D1"/>
    <w:rsid w:val="00A100E0"/>
    <w:rsid w:val="00A10FED"/>
    <w:rsid w:val="00A17ED5"/>
    <w:rsid w:val="00A21DCF"/>
    <w:rsid w:val="00A238B2"/>
    <w:rsid w:val="00A23922"/>
    <w:rsid w:val="00A323D8"/>
    <w:rsid w:val="00A35641"/>
    <w:rsid w:val="00A35D24"/>
    <w:rsid w:val="00A37126"/>
    <w:rsid w:val="00A4553D"/>
    <w:rsid w:val="00A500C8"/>
    <w:rsid w:val="00A56420"/>
    <w:rsid w:val="00A615EB"/>
    <w:rsid w:val="00A6273B"/>
    <w:rsid w:val="00A74D00"/>
    <w:rsid w:val="00A8293C"/>
    <w:rsid w:val="00A97E1A"/>
    <w:rsid w:val="00AA1D57"/>
    <w:rsid w:val="00AA2630"/>
    <w:rsid w:val="00AA3331"/>
    <w:rsid w:val="00AA3744"/>
    <w:rsid w:val="00AA4ADE"/>
    <w:rsid w:val="00AB10A5"/>
    <w:rsid w:val="00AB1599"/>
    <w:rsid w:val="00AB217D"/>
    <w:rsid w:val="00AB516B"/>
    <w:rsid w:val="00AC1C7A"/>
    <w:rsid w:val="00AC4E9B"/>
    <w:rsid w:val="00AD5F3F"/>
    <w:rsid w:val="00AD6719"/>
    <w:rsid w:val="00AE0FEB"/>
    <w:rsid w:val="00AF119D"/>
    <w:rsid w:val="00AF42A5"/>
    <w:rsid w:val="00B079D4"/>
    <w:rsid w:val="00B1615B"/>
    <w:rsid w:val="00B17849"/>
    <w:rsid w:val="00B20C53"/>
    <w:rsid w:val="00B25F84"/>
    <w:rsid w:val="00B2727F"/>
    <w:rsid w:val="00B34ABF"/>
    <w:rsid w:val="00B3659D"/>
    <w:rsid w:val="00B36E76"/>
    <w:rsid w:val="00B4393E"/>
    <w:rsid w:val="00B445B2"/>
    <w:rsid w:val="00B449CA"/>
    <w:rsid w:val="00B45516"/>
    <w:rsid w:val="00B4799D"/>
    <w:rsid w:val="00B61AD4"/>
    <w:rsid w:val="00B647DD"/>
    <w:rsid w:val="00B650A3"/>
    <w:rsid w:val="00B7062E"/>
    <w:rsid w:val="00B73AE8"/>
    <w:rsid w:val="00B76B7C"/>
    <w:rsid w:val="00B8122B"/>
    <w:rsid w:val="00B844E9"/>
    <w:rsid w:val="00B8604E"/>
    <w:rsid w:val="00B86CE0"/>
    <w:rsid w:val="00B873E0"/>
    <w:rsid w:val="00B958FF"/>
    <w:rsid w:val="00B970EF"/>
    <w:rsid w:val="00B97700"/>
    <w:rsid w:val="00B97B04"/>
    <w:rsid w:val="00BA0235"/>
    <w:rsid w:val="00BA24C2"/>
    <w:rsid w:val="00BB166D"/>
    <w:rsid w:val="00BB43C5"/>
    <w:rsid w:val="00BB6774"/>
    <w:rsid w:val="00BB76A5"/>
    <w:rsid w:val="00BC376C"/>
    <w:rsid w:val="00BC43A3"/>
    <w:rsid w:val="00BE08DF"/>
    <w:rsid w:val="00BE1ACE"/>
    <w:rsid w:val="00BE1EC0"/>
    <w:rsid w:val="00BE5F55"/>
    <w:rsid w:val="00BF43FC"/>
    <w:rsid w:val="00BF7104"/>
    <w:rsid w:val="00C2602C"/>
    <w:rsid w:val="00C30CB0"/>
    <w:rsid w:val="00C31723"/>
    <w:rsid w:val="00C319F1"/>
    <w:rsid w:val="00C329E6"/>
    <w:rsid w:val="00C40048"/>
    <w:rsid w:val="00C43D82"/>
    <w:rsid w:val="00C50A3D"/>
    <w:rsid w:val="00C53228"/>
    <w:rsid w:val="00C5338B"/>
    <w:rsid w:val="00C5490D"/>
    <w:rsid w:val="00C5531F"/>
    <w:rsid w:val="00C62C5C"/>
    <w:rsid w:val="00C6428C"/>
    <w:rsid w:val="00C66E66"/>
    <w:rsid w:val="00C67298"/>
    <w:rsid w:val="00C70D34"/>
    <w:rsid w:val="00C710D2"/>
    <w:rsid w:val="00C72482"/>
    <w:rsid w:val="00C74313"/>
    <w:rsid w:val="00C755F9"/>
    <w:rsid w:val="00C81924"/>
    <w:rsid w:val="00C82E13"/>
    <w:rsid w:val="00C8384D"/>
    <w:rsid w:val="00C84D7F"/>
    <w:rsid w:val="00C8585F"/>
    <w:rsid w:val="00C86A66"/>
    <w:rsid w:val="00C86A9C"/>
    <w:rsid w:val="00C92FF7"/>
    <w:rsid w:val="00CA02E6"/>
    <w:rsid w:val="00CA28A8"/>
    <w:rsid w:val="00CA2DE9"/>
    <w:rsid w:val="00CB26CC"/>
    <w:rsid w:val="00CB26D6"/>
    <w:rsid w:val="00CB27FD"/>
    <w:rsid w:val="00CB2C9B"/>
    <w:rsid w:val="00CB5853"/>
    <w:rsid w:val="00CB7D72"/>
    <w:rsid w:val="00CC0E30"/>
    <w:rsid w:val="00CC1D87"/>
    <w:rsid w:val="00CC287B"/>
    <w:rsid w:val="00CC2F64"/>
    <w:rsid w:val="00CD0E2C"/>
    <w:rsid w:val="00CD6F2B"/>
    <w:rsid w:val="00CF0B86"/>
    <w:rsid w:val="00D10D46"/>
    <w:rsid w:val="00D13BCD"/>
    <w:rsid w:val="00D14F6B"/>
    <w:rsid w:val="00D27492"/>
    <w:rsid w:val="00D34398"/>
    <w:rsid w:val="00D3481F"/>
    <w:rsid w:val="00D40798"/>
    <w:rsid w:val="00D41913"/>
    <w:rsid w:val="00D42453"/>
    <w:rsid w:val="00D437D2"/>
    <w:rsid w:val="00D52D96"/>
    <w:rsid w:val="00D550BE"/>
    <w:rsid w:val="00D60ACD"/>
    <w:rsid w:val="00D63008"/>
    <w:rsid w:val="00D72A49"/>
    <w:rsid w:val="00D80293"/>
    <w:rsid w:val="00D844C6"/>
    <w:rsid w:val="00D87971"/>
    <w:rsid w:val="00D87EC5"/>
    <w:rsid w:val="00D92F21"/>
    <w:rsid w:val="00D93BD9"/>
    <w:rsid w:val="00D969D8"/>
    <w:rsid w:val="00DA1BEB"/>
    <w:rsid w:val="00DA2B26"/>
    <w:rsid w:val="00DA6FBC"/>
    <w:rsid w:val="00DA78E5"/>
    <w:rsid w:val="00DB0610"/>
    <w:rsid w:val="00DB46B9"/>
    <w:rsid w:val="00DB4E41"/>
    <w:rsid w:val="00DC57C0"/>
    <w:rsid w:val="00DC6C8F"/>
    <w:rsid w:val="00DC7737"/>
    <w:rsid w:val="00DD1F5E"/>
    <w:rsid w:val="00DD4E54"/>
    <w:rsid w:val="00DD594D"/>
    <w:rsid w:val="00DD5D3C"/>
    <w:rsid w:val="00DE08B4"/>
    <w:rsid w:val="00DE1DA6"/>
    <w:rsid w:val="00DE2717"/>
    <w:rsid w:val="00DE6B48"/>
    <w:rsid w:val="00DE772A"/>
    <w:rsid w:val="00DF0FA1"/>
    <w:rsid w:val="00E0002C"/>
    <w:rsid w:val="00E10724"/>
    <w:rsid w:val="00E11CA8"/>
    <w:rsid w:val="00E25A9C"/>
    <w:rsid w:val="00E25CA6"/>
    <w:rsid w:val="00E36C4F"/>
    <w:rsid w:val="00E422F9"/>
    <w:rsid w:val="00E450B1"/>
    <w:rsid w:val="00E52AD2"/>
    <w:rsid w:val="00E5593D"/>
    <w:rsid w:val="00E6328B"/>
    <w:rsid w:val="00E63335"/>
    <w:rsid w:val="00E65E51"/>
    <w:rsid w:val="00E6737A"/>
    <w:rsid w:val="00E70629"/>
    <w:rsid w:val="00E71E27"/>
    <w:rsid w:val="00E7284F"/>
    <w:rsid w:val="00E7368B"/>
    <w:rsid w:val="00E750B3"/>
    <w:rsid w:val="00E76419"/>
    <w:rsid w:val="00E80388"/>
    <w:rsid w:val="00E85BD9"/>
    <w:rsid w:val="00E86790"/>
    <w:rsid w:val="00E95E5F"/>
    <w:rsid w:val="00EA31D3"/>
    <w:rsid w:val="00EB206B"/>
    <w:rsid w:val="00EB2EF2"/>
    <w:rsid w:val="00EB44ED"/>
    <w:rsid w:val="00EC425C"/>
    <w:rsid w:val="00EC6A29"/>
    <w:rsid w:val="00EE02FF"/>
    <w:rsid w:val="00EE1097"/>
    <w:rsid w:val="00EF0A32"/>
    <w:rsid w:val="00EF1076"/>
    <w:rsid w:val="00F00FBA"/>
    <w:rsid w:val="00F02194"/>
    <w:rsid w:val="00F16BB9"/>
    <w:rsid w:val="00F17321"/>
    <w:rsid w:val="00F22F57"/>
    <w:rsid w:val="00F26195"/>
    <w:rsid w:val="00F31703"/>
    <w:rsid w:val="00F33954"/>
    <w:rsid w:val="00F34735"/>
    <w:rsid w:val="00F35194"/>
    <w:rsid w:val="00F40D17"/>
    <w:rsid w:val="00F43DDF"/>
    <w:rsid w:val="00F468A1"/>
    <w:rsid w:val="00F54295"/>
    <w:rsid w:val="00F56318"/>
    <w:rsid w:val="00F630E2"/>
    <w:rsid w:val="00F6338C"/>
    <w:rsid w:val="00F640F7"/>
    <w:rsid w:val="00F74462"/>
    <w:rsid w:val="00F7752D"/>
    <w:rsid w:val="00F821EA"/>
    <w:rsid w:val="00F83F2B"/>
    <w:rsid w:val="00F921E1"/>
    <w:rsid w:val="00FA1BC0"/>
    <w:rsid w:val="00FA2974"/>
    <w:rsid w:val="00FB0A97"/>
    <w:rsid w:val="00FB2335"/>
    <w:rsid w:val="00FB3D73"/>
    <w:rsid w:val="00FB68B2"/>
    <w:rsid w:val="00FC4A83"/>
    <w:rsid w:val="00FC583D"/>
    <w:rsid w:val="00FC5FD2"/>
    <w:rsid w:val="00FD0112"/>
    <w:rsid w:val="00FD1806"/>
    <w:rsid w:val="00FD457A"/>
    <w:rsid w:val="00FE105E"/>
    <w:rsid w:val="00FE2192"/>
    <w:rsid w:val="00FE5517"/>
    <w:rsid w:val="00FE57DD"/>
    <w:rsid w:val="00FE5884"/>
    <w:rsid w:val="00FE66F8"/>
    <w:rsid w:val="00FF7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0D7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925A3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35C8"/>
    <w:rPr>
      <w:color w:val="0563C1" w:themeColor="hyperlink"/>
      <w:u w:val="single"/>
    </w:rPr>
  </w:style>
  <w:style w:type="character" w:styleId="LineNumber">
    <w:name w:val="line number"/>
    <w:basedOn w:val="DefaultParagraphFont"/>
    <w:uiPriority w:val="99"/>
    <w:semiHidden/>
    <w:unhideWhenUsed/>
    <w:rsid w:val="00672CB1"/>
  </w:style>
  <w:style w:type="paragraph" w:styleId="NormalWeb">
    <w:name w:val="Normal (Web)"/>
    <w:basedOn w:val="Normal"/>
    <w:uiPriority w:val="99"/>
    <w:unhideWhenUsed/>
    <w:rsid w:val="00BF7104"/>
    <w:pPr>
      <w:spacing w:before="100" w:beforeAutospacing="1" w:after="100" w:afterAutospacing="1"/>
    </w:pPr>
  </w:style>
  <w:style w:type="paragraph" w:styleId="Caption">
    <w:name w:val="caption"/>
    <w:basedOn w:val="Normal"/>
    <w:next w:val="Normal"/>
    <w:uiPriority w:val="35"/>
    <w:unhideWhenUsed/>
    <w:qFormat/>
    <w:rsid w:val="00366681"/>
    <w:pPr>
      <w:spacing w:after="200"/>
    </w:pPr>
    <w:rPr>
      <w:rFonts w:asciiTheme="minorHAnsi" w:hAnsiTheme="minorHAnsi" w:cstheme="minorBidi"/>
      <w:i/>
      <w:iCs/>
      <w:color w:val="44546A" w:themeColor="text2"/>
      <w:sz w:val="18"/>
      <w:szCs w:val="18"/>
    </w:rPr>
  </w:style>
  <w:style w:type="table" w:styleId="TableGrid">
    <w:name w:val="Table Grid"/>
    <w:basedOn w:val="TableNormal"/>
    <w:uiPriority w:val="39"/>
    <w:rsid w:val="00B272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2727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E6B48"/>
    <w:rPr>
      <w:sz w:val="16"/>
      <w:szCs w:val="16"/>
    </w:rPr>
  </w:style>
  <w:style w:type="paragraph" w:styleId="CommentText">
    <w:name w:val="annotation text"/>
    <w:basedOn w:val="Normal"/>
    <w:link w:val="CommentTextChar"/>
    <w:uiPriority w:val="99"/>
    <w:semiHidden/>
    <w:unhideWhenUsed/>
    <w:rsid w:val="00DE6B48"/>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E6B48"/>
    <w:rPr>
      <w:sz w:val="20"/>
      <w:szCs w:val="20"/>
    </w:rPr>
  </w:style>
  <w:style w:type="paragraph" w:styleId="CommentSubject">
    <w:name w:val="annotation subject"/>
    <w:basedOn w:val="CommentText"/>
    <w:next w:val="CommentText"/>
    <w:link w:val="CommentSubjectChar"/>
    <w:uiPriority w:val="99"/>
    <w:semiHidden/>
    <w:unhideWhenUsed/>
    <w:rsid w:val="00DE6B48"/>
    <w:rPr>
      <w:b/>
      <w:bCs/>
    </w:rPr>
  </w:style>
  <w:style w:type="character" w:customStyle="1" w:styleId="CommentSubjectChar">
    <w:name w:val="Comment Subject Char"/>
    <w:basedOn w:val="CommentTextChar"/>
    <w:link w:val="CommentSubject"/>
    <w:uiPriority w:val="99"/>
    <w:semiHidden/>
    <w:rsid w:val="00DE6B48"/>
    <w:rPr>
      <w:b/>
      <w:bCs/>
      <w:sz w:val="20"/>
      <w:szCs w:val="20"/>
    </w:rPr>
  </w:style>
  <w:style w:type="paragraph" w:styleId="BalloonText">
    <w:name w:val="Balloon Text"/>
    <w:basedOn w:val="Normal"/>
    <w:link w:val="BalloonTextChar"/>
    <w:uiPriority w:val="99"/>
    <w:semiHidden/>
    <w:unhideWhenUsed/>
    <w:rsid w:val="00DE6B4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6B48"/>
    <w:rPr>
      <w:rFonts w:ascii="Segoe UI" w:hAnsi="Segoe UI" w:cs="Segoe UI"/>
      <w:sz w:val="18"/>
      <w:szCs w:val="18"/>
    </w:rPr>
  </w:style>
  <w:style w:type="character" w:styleId="Strong">
    <w:name w:val="Strong"/>
    <w:basedOn w:val="DefaultParagraphFont"/>
    <w:uiPriority w:val="22"/>
    <w:qFormat/>
    <w:rsid w:val="00CA02E6"/>
    <w:rPr>
      <w:b/>
      <w:bCs/>
    </w:rPr>
  </w:style>
  <w:style w:type="character" w:styleId="Emphasis">
    <w:name w:val="Emphasis"/>
    <w:basedOn w:val="DefaultParagraphFont"/>
    <w:uiPriority w:val="20"/>
    <w:qFormat/>
    <w:rsid w:val="00CA02E6"/>
    <w:rPr>
      <w:i/>
      <w:iCs/>
    </w:rPr>
  </w:style>
  <w:style w:type="paragraph" w:styleId="Revision">
    <w:name w:val="Revision"/>
    <w:hidden/>
    <w:uiPriority w:val="99"/>
    <w:semiHidden/>
    <w:rsid w:val="00CA02E6"/>
  </w:style>
  <w:style w:type="character" w:customStyle="1" w:styleId="ref-title">
    <w:name w:val="ref-title"/>
    <w:basedOn w:val="DefaultParagraphFont"/>
    <w:rsid w:val="00925A31"/>
  </w:style>
  <w:style w:type="character" w:customStyle="1" w:styleId="ref-journal">
    <w:name w:val="ref-journal"/>
    <w:basedOn w:val="DefaultParagraphFont"/>
    <w:rsid w:val="00925A31"/>
  </w:style>
  <w:style w:type="character" w:customStyle="1" w:styleId="ref-vol">
    <w:name w:val="ref-vol"/>
    <w:basedOn w:val="DefaultParagraphFont"/>
    <w:rsid w:val="00925A31"/>
  </w:style>
  <w:style w:type="character" w:customStyle="1" w:styleId="ref-iss">
    <w:name w:val="ref-iss"/>
    <w:basedOn w:val="DefaultParagraphFont"/>
    <w:rsid w:val="00925A31"/>
  </w:style>
  <w:style w:type="character" w:customStyle="1" w:styleId="nowrap">
    <w:name w:val="nowrap"/>
    <w:basedOn w:val="DefaultParagraphFont"/>
    <w:rsid w:val="00925A31"/>
  </w:style>
  <w:style w:type="character" w:styleId="PlaceholderText">
    <w:name w:val="Placeholder Text"/>
    <w:basedOn w:val="DefaultParagraphFont"/>
    <w:uiPriority w:val="99"/>
    <w:semiHidden/>
    <w:rsid w:val="0051646F"/>
    <w:rPr>
      <w:color w:val="808080"/>
    </w:rPr>
  </w:style>
  <w:style w:type="character" w:styleId="FollowedHyperlink">
    <w:name w:val="FollowedHyperlink"/>
    <w:basedOn w:val="DefaultParagraphFont"/>
    <w:uiPriority w:val="99"/>
    <w:semiHidden/>
    <w:unhideWhenUsed/>
    <w:rsid w:val="00FD1806"/>
    <w:rPr>
      <w:color w:val="954F72" w:themeColor="followedHyperlink"/>
      <w:u w:val="single"/>
    </w:rPr>
  </w:style>
  <w:style w:type="paragraph" w:styleId="Header">
    <w:name w:val="header"/>
    <w:basedOn w:val="Normal"/>
    <w:link w:val="HeaderChar"/>
    <w:uiPriority w:val="99"/>
    <w:unhideWhenUsed/>
    <w:rsid w:val="007D13BC"/>
    <w:pPr>
      <w:tabs>
        <w:tab w:val="center" w:pos="4680"/>
        <w:tab w:val="right" w:pos="9360"/>
      </w:tabs>
    </w:pPr>
  </w:style>
  <w:style w:type="character" w:customStyle="1" w:styleId="HeaderChar">
    <w:name w:val="Header Char"/>
    <w:basedOn w:val="DefaultParagraphFont"/>
    <w:link w:val="Header"/>
    <w:uiPriority w:val="99"/>
    <w:rsid w:val="007D13BC"/>
    <w:rPr>
      <w:rFonts w:ascii="Times New Roman" w:hAnsi="Times New Roman" w:cs="Times New Roman"/>
    </w:rPr>
  </w:style>
  <w:style w:type="paragraph" w:styleId="Footer">
    <w:name w:val="footer"/>
    <w:basedOn w:val="Normal"/>
    <w:link w:val="FooterChar"/>
    <w:uiPriority w:val="99"/>
    <w:unhideWhenUsed/>
    <w:rsid w:val="007D13BC"/>
    <w:pPr>
      <w:tabs>
        <w:tab w:val="center" w:pos="4680"/>
        <w:tab w:val="right" w:pos="9360"/>
      </w:tabs>
    </w:pPr>
  </w:style>
  <w:style w:type="character" w:customStyle="1" w:styleId="FooterChar">
    <w:name w:val="Footer Char"/>
    <w:basedOn w:val="DefaultParagraphFont"/>
    <w:link w:val="Footer"/>
    <w:uiPriority w:val="99"/>
    <w:rsid w:val="007D13BC"/>
    <w:rPr>
      <w:rFonts w:ascii="Times New Roman" w:hAnsi="Times New Roman" w:cs="Times New Roman"/>
    </w:rPr>
  </w:style>
  <w:style w:type="table" w:styleId="GridTable1Light">
    <w:name w:val="Grid Table 1 Light"/>
    <w:basedOn w:val="TableNormal"/>
    <w:uiPriority w:val="46"/>
    <w:rsid w:val="009A413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9A413E"/>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5">
    <w:name w:val="Grid Table 1 Light Accent 5"/>
    <w:basedOn w:val="TableNormal"/>
    <w:uiPriority w:val="46"/>
    <w:rsid w:val="009A413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PlainTable2">
    <w:name w:val="Plain Table 2"/>
    <w:basedOn w:val="TableNormal"/>
    <w:uiPriority w:val="42"/>
    <w:rsid w:val="009A41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E3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51343">
      <w:bodyDiv w:val="1"/>
      <w:marLeft w:val="0"/>
      <w:marRight w:val="0"/>
      <w:marTop w:val="0"/>
      <w:marBottom w:val="0"/>
      <w:divBdr>
        <w:top w:val="none" w:sz="0" w:space="0" w:color="auto"/>
        <w:left w:val="none" w:sz="0" w:space="0" w:color="auto"/>
        <w:bottom w:val="none" w:sz="0" w:space="0" w:color="auto"/>
        <w:right w:val="none" w:sz="0" w:space="0" w:color="auto"/>
      </w:divBdr>
    </w:div>
    <w:div w:id="70933997">
      <w:bodyDiv w:val="1"/>
      <w:marLeft w:val="0"/>
      <w:marRight w:val="0"/>
      <w:marTop w:val="0"/>
      <w:marBottom w:val="0"/>
      <w:divBdr>
        <w:top w:val="none" w:sz="0" w:space="0" w:color="auto"/>
        <w:left w:val="none" w:sz="0" w:space="0" w:color="auto"/>
        <w:bottom w:val="none" w:sz="0" w:space="0" w:color="auto"/>
        <w:right w:val="none" w:sz="0" w:space="0" w:color="auto"/>
      </w:divBdr>
    </w:div>
    <w:div w:id="89590599">
      <w:bodyDiv w:val="1"/>
      <w:marLeft w:val="0"/>
      <w:marRight w:val="0"/>
      <w:marTop w:val="0"/>
      <w:marBottom w:val="0"/>
      <w:divBdr>
        <w:top w:val="none" w:sz="0" w:space="0" w:color="auto"/>
        <w:left w:val="none" w:sz="0" w:space="0" w:color="auto"/>
        <w:bottom w:val="none" w:sz="0" w:space="0" w:color="auto"/>
        <w:right w:val="none" w:sz="0" w:space="0" w:color="auto"/>
      </w:divBdr>
    </w:div>
    <w:div w:id="104276456">
      <w:bodyDiv w:val="1"/>
      <w:marLeft w:val="0"/>
      <w:marRight w:val="0"/>
      <w:marTop w:val="0"/>
      <w:marBottom w:val="0"/>
      <w:divBdr>
        <w:top w:val="none" w:sz="0" w:space="0" w:color="auto"/>
        <w:left w:val="none" w:sz="0" w:space="0" w:color="auto"/>
        <w:bottom w:val="none" w:sz="0" w:space="0" w:color="auto"/>
        <w:right w:val="none" w:sz="0" w:space="0" w:color="auto"/>
      </w:divBdr>
    </w:div>
    <w:div w:id="115221891">
      <w:bodyDiv w:val="1"/>
      <w:marLeft w:val="0"/>
      <w:marRight w:val="0"/>
      <w:marTop w:val="0"/>
      <w:marBottom w:val="0"/>
      <w:divBdr>
        <w:top w:val="none" w:sz="0" w:space="0" w:color="auto"/>
        <w:left w:val="none" w:sz="0" w:space="0" w:color="auto"/>
        <w:bottom w:val="none" w:sz="0" w:space="0" w:color="auto"/>
        <w:right w:val="none" w:sz="0" w:space="0" w:color="auto"/>
      </w:divBdr>
    </w:div>
    <w:div w:id="126749058">
      <w:bodyDiv w:val="1"/>
      <w:marLeft w:val="0"/>
      <w:marRight w:val="0"/>
      <w:marTop w:val="0"/>
      <w:marBottom w:val="0"/>
      <w:divBdr>
        <w:top w:val="none" w:sz="0" w:space="0" w:color="auto"/>
        <w:left w:val="none" w:sz="0" w:space="0" w:color="auto"/>
        <w:bottom w:val="none" w:sz="0" w:space="0" w:color="auto"/>
        <w:right w:val="none" w:sz="0" w:space="0" w:color="auto"/>
      </w:divBdr>
    </w:div>
    <w:div w:id="275186980">
      <w:bodyDiv w:val="1"/>
      <w:marLeft w:val="0"/>
      <w:marRight w:val="0"/>
      <w:marTop w:val="0"/>
      <w:marBottom w:val="0"/>
      <w:divBdr>
        <w:top w:val="none" w:sz="0" w:space="0" w:color="auto"/>
        <w:left w:val="none" w:sz="0" w:space="0" w:color="auto"/>
        <w:bottom w:val="none" w:sz="0" w:space="0" w:color="auto"/>
        <w:right w:val="none" w:sz="0" w:space="0" w:color="auto"/>
      </w:divBdr>
    </w:div>
    <w:div w:id="277225777">
      <w:bodyDiv w:val="1"/>
      <w:marLeft w:val="0"/>
      <w:marRight w:val="0"/>
      <w:marTop w:val="0"/>
      <w:marBottom w:val="0"/>
      <w:divBdr>
        <w:top w:val="none" w:sz="0" w:space="0" w:color="auto"/>
        <w:left w:val="none" w:sz="0" w:space="0" w:color="auto"/>
        <w:bottom w:val="none" w:sz="0" w:space="0" w:color="auto"/>
        <w:right w:val="none" w:sz="0" w:space="0" w:color="auto"/>
      </w:divBdr>
    </w:div>
    <w:div w:id="282923117">
      <w:bodyDiv w:val="1"/>
      <w:marLeft w:val="0"/>
      <w:marRight w:val="0"/>
      <w:marTop w:val="0"/>
      <w:marBottom w:val="0"/>
      <w:divBdr>
        <w:top w:val="none" w:sz="0" w:space="0" w:color="auto"/>
        <w:left w:val="none" w:sz="0" w:space="0" w:color="auto"/>
        <w:bottom w:val="none" w:sz="0" w:space="0" w:color="auto"/>
        <w:right w:val="none" w:sz="0" w:space="0" w:color="auto"/>
      </w:divBdr>
    </w:div>
    <w:div w:id="362679922">
      <w:bodyDiv w:val="1"/>
      <w:marLeft w:val="0"/>
      <w:marRight w:val="0"/>
      <w:marTop w:val="0"/>
      <w:marBottom w:val="0"/>
      <w:divBdr>
        <w:top w:val="none" w:sz="0" w:space="0" w:color="auto"/>
        <w:left w:val="none" w:sz="0" w:space="0" w:color="auto"/>
        <w:bottom w:val="none" w:sz="0" w:space="0" w:color="auto"/>
        <w:right w:val="none" w:sz="0" w:space="0" w:color="auto"/>
      </w:divBdr>
    </w:div>
    <w:div w:id="392851935">
      <w:bodyDiv w:val="1"/>
      <w:marLeft w:val="0"/>
      <w:marRight w:val="0"/>
      <w:marTop w:val="0"/>
      <w:marBottom w:val="0"/>
      <w:divBdr>
        <w:top w:val="none" w:sz="0" w:space="0" w:color="auto"/>
        <w:left w:val="none" w:sz="0" w:space="0" w:color="auto"/>
        <w:bottom w:val="none" w:sz="0" w:space="0" w:color="auto"/>
        <w:right w:val="none" w:sz="0" w:space="0" w:color="auto"/>
      </w:divBdr>
    </w:div>
    <w:div w:id="395475820">
      <w:bodyDiv w:val="1"/>
      <w:marLeft w:val="0"/>
      <w:marRight w:val="0"/>
      <w:marTop w:val="0"/>
      <w:marBottom w:val="0"/>
      <w:divBdr>
        <w:top w:val="none" w:sz="0" w:space="0" w:color="auto"/>
        <w:left w:val="none" w:sz="0" w:space="0" w:color="auto"/>
        <w:bottom w:val="none" w:sz="0" w:space="0" w:color="auto"/>
        <w:right w:val="none" w:sz="0" w:space="0" w:color="auto"/>
      </w:divBdr>
    </w:div>
    <w:div w:id="507839232">
      <w:bodyDiv w:val="1"/>
      <w:marLeft w:val="0"/>
      <w:marRight w:val="0"/>
      <w:marTop w:val="0"/>
      <w:marBottom w:val="0"/>
      <w:divBdr>
        <w:top w:val="none" w:sz="0" w:space="0" w:color="auto"/>
        <w:left w:val="none" w:sz="0" w:space="0" w:color="auto"/>
        <w:bottom w:val="none" w:sz="0" w:space="0" w:color="auto"/>
        <w:right w:val="none" w:sz="0" w:space="0" w:color="auto"/>
      </w:divBdr>
    </w:div>
    <w:div w:id="525485336">
      <w:bodyDiv w:val="1"/>
      <w:marLeft w:val="0"/>
      <w:marRight w:val="0"/>
      <w:marTop w:val="0"/>
      <w:marBottom w:val="0"/>
      <w:divBdr>
        <w:top w:val="none" w:sz="0" w:space="0" w:color="auto"/>
        <w:left w:val="none" w:sz="0" w:space="0" w:color="auto"/>
        <w:bottom w:val="none" w:sz="0" w:space="0" w:color="auto"/>
        <w:right w:val="none" w:sz="0" w:space="0" w:color="auto"/>
      </w:divBdr>
    </w:div>
    <w:div w:id="536745790">
      <w:bodyDiv w:val="1"/>
      <w:marLeft w:val="0"/>
      <w:marRight w:val="0"/>
      <w:marTop w:val="0"/>
      <w:marBottom w:val="0"/>
      <w:divBdr>
        <w:top w:val="none" w:sz="0" w:space="0" w:color="auto"/>
        <w:left w:val="none" w:sz="0" w:space="0" w:color="auto"/>
        <w:bottom w:val="none" w:sz="0" w:space="0" w:color="auto"/>
        <w:right w:val="none" w:sz="0" w:space="0" w:color="auto"/>
      </w:divBdr>
    </w:div>
    <w:div w:id="537015926">
      <w:bodyDiv w:val="1"/>
      <w:marLeft w:val="0"/>
      <w:marRight w:val="0"/>
      <w:marTop w:val="0"/>
      <w:marBottom w:val="0"/>
      <w:divBdr>
        <w:top w:val="none" w:sz="0" w:space="0" w:color="auto"/>
        <w:left w:val="none" w:sz="0" w:space="0" w:color="auto"/>
        <w:bottom w:val="none" w:sz="0" w:space="0" w:color="auto"/>
        <w:right w:val="none" w:sz="0" w:space="0" w:color="auto"/>
      </w:divBdr>
    </w:div>
    <w:div w:id="563416129">
      <w:bodyDiv w:val="1"/>
      <w:marLeft w:val="0"/>
      <w:marRight w:val="0"/>
      <w:marTop w:val="0"/>
      <w:marBottom w:val="0"/>
      <w:divBdr>
        <w:top w:val="none" w:sz="0" w:space="0" w:color="auto"/>
        <w:left w:val="none" w:sz="0" w:space="0" w:color="auto"/>
        <w:bottom w:val="none" w:sz="0" w:space="0" w:color="auto"/>
        <w:right w:val="none" w:sz="0" w:space="0" w:color="auto"/>
      </w:divBdr>
    </w:div>
    <w:div w:id="582951278">
      <w:bodyDiv w:val="1"/>
      <w:marLeft w:val="0"/>
      <w:marRight w:val="0"/>
      <w:marTop w:val="0"/>
      <w:marBottom w:val="0"/>
      <w:divBdr>
        <w:top w:val="none" w:sz="0" w:space="0" w:color="auto"/>
        <w:left w:val="none" w:sz="0" w:space="0" w:color="auto"/>
        <w:bottom w:val="none" w:sz="0" w:space="0" w:color="auto"/>
        <w:right w:val="none" w:sz="0" w:space="0" w:color="auto"/>
      </w:divBdr>
    </w:div>
    <w:div w:id="595403356">
      <w:bodyDiv w:val="1"/>
      <w:marLeft w:val="0"/>
      <w:marRight w:val="0"/>
      <w:marTop w:val="0"/>
      <w:marBottom w:val="0"/>
      <w:divBdr>
        <w:top w:val="none" w:sz="0" w:space="0" w:color="auto"/>
        <w:left w:val="none" w:sz="0" w:space="0" w:color="auto"/>
        <w:bottom w:val="none" w:sz="0" w:space="0" w:color="auto"/>
        <w:right w:val="none" w:sz="0" w:space="0" w:color="auto"/>
      </w:divBdr>
    </w:div>
    <w:div w:id="648678543">
      <w:bodyDiv w:val="1"/>
      <w:marLeft w:val="0"/>
      <w:marRight w:val="0"/>
      <w:marTop w:val="0"/>
      <w:marBottom w:val="0"/>
      <w:divBdr>
        <w:top w:val="none" w:sz="0" w:space="0" w:color="auto"/>
        <w:left w:val="none" w:sz="0" w:space="0" w:color="auto"/>
        <w:bottom w:val="none" w:sz="0" w:space="0" w:color="auto"/>
        <w:right w:val="none" w:sz="0" w:space="0" w:color="auto"/>
      </w:divBdr>
    </w:div>
    <w:div w:id="662853580">
      <w:bodyDiv w:val="1"/>
      <w:marLeft w:val="0"/>
      <w:marRight w:val="0"/>
      <w:marTop w:val="0"/>
      <w:marBottom w:val="0"/>
      <w:divBdr>
        <w:top w:val="none" w:sz="0" w:space="0" w:color="auto"/>
        <w:left w:val="none" w:sz="0" w:space="0" w:color="auto"/>
        <w:bottom w:val="none" w:sz="0" w:space="0" w:color="auto"/>
        <w:right w:val="none" w:sz="0" w:space="0" w:color="auto"/>
      </w:divBdr>
    </w:div>
    <w:div w:id="681005729">
      <w:bodyDiv w:val="1"/>
      <w:marLeft w:val="0"/>
      <w:marRight w:val="0"/>
      <w:marTop w:val="0"/>
      <w:marBottom w:val="0"/>
      <w:divBdr>
        <w:top w:val="none" w:sz="0" w:space="0" w:color="auto"/>
        <w:left w:val="none" w:sz="0" w:space="0" w:color="auto"/>
        <w:bottom w:val="none" w:sz="0" w:space="0" w:color="auto"/>
        <w:right w:val="none" w:sz="0" w:space="0" w:color="auto"/>
      </w:divBdr>
    </w:div>
    <w:div w:id="757094861">
      <w:bodyDiv w:val="1"/>
      <w:marLeft w:val="0"/>
      <w:marRight w:val="0"/>
      <w:marTop w:val="0"/>
      <w:marBottom w:val="0"/>
      <w:divBdr>
        <w:top w:val="none" w:sz="0" w:space="0" w:color="auto"/>
        <w:left w:val="none" w:sz="0" w:space="0" w:color="auto"/>
        <w:bottom w:val="none" w:sz="0" w:space="0" w:color="auto"/>
        <w:right w:val="none" w:sz="0" w:space="0" w:color="auto"/>
      </w:divBdr>
    </w:div>
    <w:div w:id="793786887">
      <w:bodyDiv w:val="1"/>
      <w:marLeft w:val="0"/>
      <w:marRight w:val="0"/>
      <w:marTop w:val="0"/>
      <w:marBottom w:val="0"/>
      <w:divBdr>
        <w:top w:val="none" w:sz="0" w:space="0" w:color="auto"/>
        <w:left w:val="none" w:sz="0" w:space="0" w:color="auto"/>
        <w:bottom w:val="none" w:sz="0" w:space="0" w:color="auto"/>
        <w:right w:val="none" w:sz="0" w:space="0" w:color="auto"/>
      </w:divBdr>
    </w:div>
    <w:div w:id="882132648">
      <w:bodyDiv w:val="1"/>
      <w:marLeft w:val="0"/>
      <w:marRight w:val="0"/>
      <w:marTop w:val="0"/>
      <w:marBottom w:val="0"/>
      <w:divBdr>
        <w:top w:val="none" w:sz="0" w:space="0" w:color="auto"/>
        <w:left w:val="none" w:sz="0" w:space="0" w:color="auto"/>
        <w:bottom w:val="none" w:sz="0" w:space="0" w:color="auto"/>
        <w:right w:val="none" w:sz="0" w:space="0" w:color="auto"/>
      </w:divBdr>
      <w:divsChild>
        <w:div w:id="278225384">
          <w:marLeft w:val="0"/>
          <w:marRight w:val="0"/>
          <w:marTop w:val="0"/>
          <w:marBottom w:val="0"/>
          <w:divBdr>
            <w:top w:val="none" w:sz="0" w:space="0" w:color="auto"/>
            <w:left w:val="none" w:sz="0" w:space="0" w:color="auto"/>
            <w:bottom w:val="none" w:sz="0" w:space="0" w:color="auto"/>
            <w:right w:val="none" w:sz="0" w:space="0" w:color="auto"/>
          </w:divBdr>
          <w:divsChild>
            <w:div w:id="750657435">
              <w:marLeft w:val="0"/>
              <w:marRight w:val="0"/>
              <w:marTop w:val="0"/>
              <w:marBottom w:val="0"/>
              <w:divBdr>
                <w:top w:val="none" w:sz="0" w:space="0" w:color="auto"/>
                <w:left w:val="none" w:sz="0" w:space="0" w:color="auto"/>
                <w:bottom w:val="none" w:sz="0" w:space="0" w:color="auto"/>
                <w:right w:val="none" w:sz="0" w:space="0" w:color="auto"/>
              </w:divBdr>
              <w:divsChild>
                <w:div w:id="16544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630681">
      <w:bodyDiv w:val="1"/>
      <w:marLeft w:val="0"/>
      <w:marRight w:val="0"/>
      <w:marTop w:val="0"/>
      <w:marBottom w:val="0"/>
      <w:divBdr>
        <w:top w:val="none" w:sz="0" w:space="0" w:color="auto"/>
        <w:left w:val="none" w:sz="0" w:space="0" w:color="auto"/>
        <w:bottom w:val="none" w:sz="0" w:space="0" w:color="auto"/>
        <w:right w:val="none" w:sz="0" w:space="0" w:color="auto"/>
      </w:divBdr>
    </w:div>
    <w:div w:id="908733136">
      <w:bodyDiv w:val="1"/>
      <w:marLeft w:val="0"/>
      <w:marRight w:val="0"/>
      <w:marTop w:val="0"/>
      <w:marBottom w:val="0"/>
      <w:divBdr>
        <w:top w:val="none" w:sz="0" w:space="0" w:color="auto"/>
        <w:left w:val="none" w:sz="0" w:space="0" w:color="auto"/>
        <w:bottom w:val="none" w:sz="0" w:space="0" w:color="auto"/>
        <w:right w:val="none" w:sz="0" w:space="0" w:color="auto"/>
      </w:divBdr>
    </w:div>
    <w:div w:id="995575924">
      <w:bodyDiv w:val="1"/>
      <w:marLeft w:val="0"/>
      <w:marRight w:val="0"/>
      <w:marTop w:val="0"/>
      <w:marBottom w:val="0"/>
      <w:divBdr>
        <w:top w:val="none" w:sz="0" w:space="0" w:color="auto"/>
        <w:left w:val="none" w:sz="0" w:space="0" w:color="auto"/>
        <w:bottom w:val="none" w:sz="0" w:space="0" w:color="auto"/>
        <w:right w:val="none" w:sz="0" w:space="0" w:color="auto"/>
      </w:divBdr>
    </w:div>
    <w:div w:id="1092510857">
      <w:bodyDiv w:val="1"/>
      <w:marLeft w:val="0"/>
      <w:marRight w:val="0"/>
      <w:marTop w:val="0"/>
      <w:marBottom w:val="0"/>
      <w:divBdr>
        <w:top w:val="none" w:sz="0" w:space="0" w:color="auto"/>
        <w:left w:val="none" w:sz="0" w:space="0" w:color="auto"/>
        <w:bottom w:val="none" w:sz="0" w:space="0" w:color="auto"/>
        <w:right w:val="none" w:sz="0" w:space="0" w:color="auto"/>
      </w:divBdr>
    </w:div>
    <w:div w:id="1166938850">
      <w:bodyDiv w:val="1"/>
      <w:marLeft w:val="0"/>
      <w:marRight w:val="0"/>
      <w:marTop w:val="0"/>
      <w:marBottom w:val="0"/>
      <w:divBdr>
        <w:top w:val="none" w:sz="0" w:space="0" w:color="auto"/>
        <w:left w:val="none" w:sz="0" w:space="0" w:color="auto"/>
        <w:bottom w:val="none" w:sz="0" w:space="0" w:color="auto"/>
        <w:right w:val="none" w:sz="0" w:space="0" w:color="auto"/>
      </w:divBdr>
    </w:div>
    <w:div w:id="1180390865">
      <w:bodyDiv w:val="1"/>
      <w:marLeft w:val="0"/>
      <w:marRight w:val="0"/>
      <w:marTop w:val="0"/>
      <w:marBottom w:val="0"/>
      <w:divBdr>
        <w:top w:val="none" w:sz="0" w:space="0" w:color="auto"/>
        <w:left w:val="none" w:sz="0" w:space="0" w:color="auto"/>
        <w:bottom w:val="none" w:sz="0" w:space="0" w:color="auto"/>
        <w:right w:val="none" w:sz="0" w:space="0" w:color="auto"/>
      </w:divBdr>
    </w:div>
    <w:div w:id="1201866657">
      <w:bodyDiv w:val="1"/>
      <w:marLeft w:val="0"/>
      <w:marRight w:val="0"/>
      <w:marTop w:val="0"/>
      <w:marBottom w:val="0"/>
      <w:divBdr>
        <w:top w:val="none" w:sz="0" w:space="0" w:color="auto"/>
        <w:left w:val="none" w:sz="0" w:space="0" w:color="auto"/>
        <w:bottom w:val="none" w:sz="0" w:space="0" w:color="auto"/>
        <w:right w:val="none" w:sz="0" w:space="0" w:color="auto"/>
      </w:divBdr>
    </w:div>
    <w:div w:id="1233156470">
      <w:bodyDiv w:val="1"/>
      <w:marLeft w:val="0"/>
      <w:marRight w:val="0"/>
      <w:marTop w:val="0"/>
      <w:marBottom w:val="0"/>
      <w:divBdr>
        <w:top w:val="none" w:sz="0" w:space="0" w:color="auto"/>
        <w:left w:val="none" w:sz="0" w:space="0" w:color="auto"/>
        <w:bottom w:val="none" w:sz="0" w:space="0" w:color="auto"/>
        <w:right w:val="none" w:sz="0" w:space="0" w:color="auto"/>
      </w:divBdr>
    </w:div>
    <w:div w:id="1381856173">
      <w:bodyDiv w:val="1"/>
      <w:marLeft w:val="0"/>
      <w:marRight w:val="0"/>
      <w:marTop w:val="0"/>
      <w:marBottom w:val="0"/>
      <w:divBdr>
        <w:top w:val="none" w:sz="0" w:space="0" w:color="auto"/>
        <w:left w:val="none" w:sz="0" w:space="0" w:color="auto"/>
        <w:bottom w:val="none" w:sz="0" w:space="0" w:color="auto"/>
        <w:right w:val="none" w:sz="0" w:space="0" w:color="auto"/>
      </w:divBdr>
    </w:div>
    <w:div w:id="1410227198">
      <w:bodyDiv w:val="1"/>
      <w:marLeft w:val="0"/>
      <w:marRight w:val="0"/>
      <w:marTop w:val="0"/>
      <w:marBottom w:val="0"/>
      <w:divBdr>
        <w:top w:val="none" w:sz="0" w:space="0" w:color="auto"/>
        <w:left w:val="none" w:sz="0" w:space="0" w:color="auto"/>
        <w:bottom w:val="none" w:sz="0" w:space="0" w:color="auto"/>
        <w:right w:val="none" w:sz="0" w:space="0" w:color="auto"/>
      </w:divBdr>
    </w:div>
    <w:div w:id="1430812847">
      <w:bodyDiv w:val="1"/>
      <w:marLeft w:val="0"/>
      <w:marRight w:val="0"/>
      <w:marTop w:val="0"/>
      <w:marBottom w:val="0"/>
      <w:divBdr>
        <w:top w:val="none" w:sz="0" w:space="0" w:color="auto"/>
        <w:left w:val="none" w:sz="0" w:space="0" w:color="auto"/>
        <w:bottom w:val="none" w:sz="0" w:space="0" w:color="auto"/>
        <w:right w:val="none" w:sz="0" w:space="0" w:color="auto"/>
      </w:divBdr>
    </w:div>
    <w:div w:id="1479034766">
      <w:bodyDiv w:val="1"/>
      <w:marLeft w:val="0"/>
      <w:marRight w:val="0"/>
      <w:marTop w:val="0"/>
      <w:marBottom w:val="0"/>
      <w:divBdr>
        <w:top w:val="none" w:sz="0" w:space="0" w:color="auto"/>
        <w:left w:val="none" w:sz="0" w:space="0" w:color="auto"/>
        <w:bottom w:val="none" w:sz="0" w:space="0" w:color="auto"/>
        <w:right w:val="none" w:sz="0" w:space="0" w:color="auto"/>
      </w:divBdr>
    </w:div>
    <w:div w:id="1483158858">
      <w:bodyDiv w:val="1"/>
      <w:marLeft w:val="0"/>
      <w:marRight w:val="0"/>
      <w:marTop w:val="0"/>
      <w:marBottom w:val="0"/>
      <w:divBdr>
        <w:top w:val="none" w:sz="0" w:space="0" w:color="auto"/>
        <w:left w:val="none" w:sz="0" w:space="0" w:color="auto"/>
        <w:bottom w:val="none" w:sz="0" w:space="0" w:color="auto"/>
        <w:right w:val="none" w:sz="0" w:space="0" w:color="auto"/>
      </w:divBdr>
    </w:div>
    <w:div w:id="1619795938">
      <w:bodyDiv w:val="1"/>
      <w:marLeft w:val="0"/>
      <w:marRight w:val="0"/>
      <w:marTop w:val="0"/>
      <w:marBottom w:val="0"/>
      <w:divBdr>
        <w:top w:val="none" w:sz="0" w:space="0" w:color="auto"/>
        <w:left w:val="none" w:sz="0" w:space="0" w:color="auto"/>
        <w:bottom w:val="none" w:sz="0" w:space="0" w:color="auto"/>
        <w:right w:val="none" w:sz="0" w:space="0" w:color="auto"/>
      </w:divBdr>
    </w:div>
    <w:div w:id="1625502645">
      <w:bodyDiv w:val="1"/>
      <w:marLeft w:val="0"/>
      <w:marRight w:val="0"/>
      <w:marTop w:val="0"/>
      <w:marBottom w:val="0"/>
      <w:divBdr>
        <w:top w:val="none" w:sz="0" w:space="0" w:color="auto"/>
        <w:left w:val="none" w:sz="0" w:space="0" w:color="auto"/>
        <w:bottom w:val="none" w:sz="0" w:space="0" w:color="auto"/>
        <w:right w:val="none" w:sz="0" w:space="0" w:color="auto"/>
      </w:divBdr>
    </w:div>
    <w:div w:id="1633247960">
      <w:bodyDiv w:val="1"/>
      <w:marLeft w:val="0"/>
      <w:marRight w:val="0"/>
      <w:marTop w:val="0"/>
      <w:marBottom w:val="0"/>
      <w:divBdr>
        <w:top w:val="none" w:sz="0" w:space="0" w:color="auto"/>
        <w:left w:val="none" w:sz="0" w:space="0" w:color="auto"/>
        <w:bottom w:val="none" w:sz="0" w:space="0" w:color="auto"/>
        <w:right w:val="none" w:sz="0" w:space="0" w:color="auto"/>
      </w:divBdr>
    </w:div>
    <w:div w:id="1642005517">
      <w:bodyDiv w:val="1"/>
      <w:marLeft w:val="0"/>
      <w:marRight w:val="0"/>
      <w:marTop w:val="0"/>
      <w:marBottom w:val="0"/>
      <w:divBdr>
        <w:top w:val="none" w:sz="0" w:space="0" w:color="auto"/>
        <w:left w:val="none" w:sz="0" w:space="0" w:color="auto"/>
        <w:bottom w:val="none" w:sz="0" w:space="0" w:color="auto"/>
        <w:right w:val="none" w:sz="0" w:space="0" w:color="auto"/>
      </w:divBdr>
    </w:div>
    <w:div w:id="1657956248">
      <w:bodyDiv w:val="1"/>
      <w:marLeft w:val="0"/>
      <w:marRight w:val="0"/>
      <w:marTop w:val="0"/>
      <w:marBottom w:val="0"/>
      <w:divBdr>
        <w:top w:val="none" w:sz="0" w:space="0" w:color="auto"/>
        <w:left w:val="none" w:sz="0" w:space="0" w:color="auto"/>
        <w:bottom w:val="none" w:sz="0" w:space="0" w:color="auto"/>
        <w:right w:val="none" w:sz="0" w:space="0" w:color="auto"/>
      </w:divBdr>
    </w:div>
    <w:div w:id="1676762728">
      <w:bodyDiv w:val="1"/>
      <w:marLeft w:val="0"/>
      <w:marRight w:val="0"/>
      <w:marTop w:val="0"/>
      <w:marBottom w:val="0"/>
      <w:divBdr>
        <w:top w:val="none" w:sz="0" w:space="0" w:color="auto"/>
        <w:left w:val="none" w:sz="0" w:space="0" w:color="auto"/>
        <w:bottom w:val="none" w:sz="0" w:space="0" w:color="auto"/>
        <w:right w:val="none" w:sz="0" w:space="0" w:color="auto"/>
      </w:divBdr>
    </w:div>
    <w:div w:id="1692024182">
      <w:bodyDiv w:val="1"/>
      <w:marLeft w:val="0"/>
      <w:marRight w:val="0"/>
      <w:marTop w:val="0"/>
      <w:marBottom w:val="0"/>
      <w:divBdr>
        <w:top w:val="none" w:sz="0" w:space="0" w:color="auto"/>
        <w:left w:val="none" w:sz="0" w:space="0" w:color="auto"/>
        <w:bottom w:val="none" w:sz="0" w:space="0" w:color="auto"/>
        <w:right w:val="none" w:sz="0" w:space="0" w:color="auto"/>
      </w:divBdr>
    </w:div>
    <w:div w:id="1806390772">
      <w:bodyDiv w:val="1"/>
      <w:marLeft w:val="0"/>
      <w:marRight w:val="0"/>
      <w:marTop w:val="0"/>
      <w:marBottom w:val="0"/>
      <w:divBdr>
        <w:top w:val="none" w:sz="0" w:space="0" w:color="auto"/>
        <w:left w:val="none" w:sz="0" w:space="0" w:color="auto"/>
        <w:bottom w:val="none" w:sz="0" w:space="0" w:color="auto"/>
        <w:right w:val="none" w:sz="0" w:space="0" w:color="auto"/>
      </w:divBdr>
    </w:div>
    <w:div w:id="1813518487">
      <w:bodyDiv w:val="1"/>
      <w:marLeft w:val="0"/>
      <w:marRight w:val="0"/>
      <w:marTop w:val="0"/>
      <w:marBottom w:val="0"/>
      <w:divBdr>
        <w:top w:val="none" w:sz="0" w:space="0" w:color="auto"/>
        <w:left w:val="none" w:sz="0" w:space="0" w:color="auto"/>
        <w:bottom w:val="none" w:sz="0" w:space="0" w:color="auto"/>
        <w:right w:val="none" w:sz="0" w:space="0" w:color="auto"/>
      </w:divBdr>
    </w:div>
    <w:div w:id="1820656596">
      <w:bodyDiv w:val="1"/>
      <w:marLeft w:val="0"/>
      <w:marRight w:val="0"/>
      <w:marTop w:val="0"/>
      <w:marBottom w:val="0"/>
      <w:divBdr>
        <w:top w:val="none" w:sz="0" w:space="0" w:color="auto"/>
        <w:left w:val="none" w:sz="0" w:space="0" w:color="auto"/>
        <w:bottom w:val="none" w:sz="0" w:space="0" w:color="auto"/>
        <w:right w:val="none" w:sz="0" w:space="0" w:color="auto"/>
      </w:divBdr>
    </w:div>
    <w:div w:id="1859730482">
      <w:bodyDiv w:val="1"/>
      <w:marLeft w:val="0"/>
      <w:marRight w:val="0"/>
      <w:marTop w:val="0"/>
      <w:marBottom w:val="0"/>
      <w:divBdr>
        <w:top w:val="none" w:sz="0" w:space="0" w:color="auto"/>
        <w:left w:val="none" w:sz="0" w:space="0" w:color="auto"/>
        <w:bottom w:val="none" w:sz="0" w:space="0" w:color="auto"/>
        <w:right w:val="none" w:sz="0" w:space="0" w:color="auto"/>
      </w:divBdr>
    </w:div>
    <w:div w:id="1862939169">
      <w:bodyDiv w:val="1"/>
      <w:marLeft w:val="0"/>
      <w:marRight w:val="0"/>
      <w:marTop w:val="0"/>
      <w:marBottom w:val="0"/>
      <w:divBdr>
        <w:top w:val="none" w:sz="0" w:space="0" w:color="auto"/>
        <w:left w:val="none" w:sz="0" w:space="0" w:color="auto"/>
        <w:bottom w:val="none" w:sz="0" w:space="0" w:color="auto"/>
        <w:right w:val="none" w:sz="0" w:space="0" w:color="auto"/>
      </w:divBdr>
    </w:div>
    <w:div w:id="1961498887">
      <w:bodyDiv w:val="1"/>
      <w:marLeft w:val="0"/>
      <w:marRight w:val="0"/>
      <w:marTop w:val="0"/>
      <w:marBottom w:val="0"/>
      <w:divBdr>
        <w:top w:val="none" w:sz="0" w:space="0" w:color="auto"/>
        <w:left w:val="none" w:sz="0" w:space="0" w:color="auto"/>
        <w:bottom w:val="none" w:sz="0" w:space="0" w:color="auto"/>
        <w:right w:val="none" w:sz="0" w:space="0" w:color="auto"/>
      </w:divBdr>
    </w:div>
    <w:div w:id="1978488583">
      <w:bodyDiv w:val="1"/>
      <w:marLeft w:val="0"/>
      <w:marRight w:val="0"/>
      <w:marTop w:val="0"/>
      <w:marBottom w:val="0"/>
      <w:divBdr>
        <w:top w:val="none" w:sz="0" w:space="0" w:color="auto"/>
        <w:left w:val="none" w:sz="0" w:space="0" w:color="auto"/>
        <w:bottom w:val="none" w:sz="0" w:space="0" w:color="auto"/>
        <w:right w:val="none" w:sz="0" w:space="0" w:color="auto"/>
      </w:divBdr>
    </w:div>
    <w:div w:id="1993439334">
      <w:bodyDiv w:val="1"/>
      <w:marLeft w:val="0"/>
      <w:marRight w:val="0"/>
      <w:marTop w:val="0"/>
      <w:marBottom w:val="0"/>
      <w:divBdr>
        <w:top w:val="none" w:sz="0" w:space="0" w:color="auto"/>
        <w:left w:val="none" w:sz="0" w:space="0" w:color="auto"/>
        <w:bottom w:val="none" w:sz="0" w:space="0" w:color="auto"/>
        <w:right w:val="none" w:sz="0" w:space="0" w:color="auto"/>
      </w:divBdr>
    </w:div>
    <w:div w:id="2004238368">
      <w:bodyDiv w:val="1"/>
      <w:marLeft w:val="0"/>
      <w:marRight w:val="0"/>
      <w:marTop w:val="0"/>
      <w:marBottom w:val="0"/>
      <w:divBdr>
        <w:top w:val="none" w:sz="0" w:space="0" w:color="auto"/>
        <w:left w:val="none" w:sz="0" w:space="0" w:color="auto"/>
        <w:bottom w:val="none" w:sz="0" w:space="0" w:color="auto"/>
        <w:right w:val="none" w:sz="0" w:space="0" w:color="auto"/>
      </w:divBdr>
    </w:div>
    <w:div w:id="2041397307">
      <w:bodyDiv w:val="1"/>
      <w:marLeft w:val="0"/>
      <w:marRight w:val="0"/>
      <w:marTop w:val="0"/>
      <w:marBottom w:val="0"/>
      <w:divBdr>
        <w:top w:val="none" w:sz="0" w:space="0" w:color="auto"/>
        <w:left w:val="none" w:sz="0" w:space="0" w:color="auto"/>
        <w:bottom w:val="none" w:sz="0" w:space="0" w:color="auto"/>
        <w:right w:val="none" w:sz="0" w:space="0" w:color="auto"/>
      </w:divBdr>
    </w:div>
    <w:div w:id="2087459667">
      <w:bodyDiv w:val="1"/>
      <w:marLeft w:val="0"/>
      <w:marRight w:val="0"/>
      <w:marTop w:val="0"/>
      <w:marBottom w:val="0"/>
      <w:divBdr>
        <w:top w:val="none" w:sz="0" w:space="0" w:color="auto"/>
        <w:left w:val="none" w:sz="0" w:space="0" w:color="auto"/>
        <w:bottom w:val="none" w:sz="0" w:space="0" w:color="auto"/>
        <w:right w:val="none" w:sz="0" w:space="0" w:color="auto"/>
      </w:divBdr>
    </w:div>
    <w:div w:id="2103451528">
      <w:bodyDiv w:val="1"/>
      <w:marLeft w:val="0"/>
      <w:marRight w:val="0"/>
      <w:marTop w:val="0"/>
      <w:marBottom w:val="0"/>
      <w:divBdr>
        <w:top w:val="none" w:sz="0" w:space="0" w:color="auto"/>
        <w:left w:val="none" w:sz="0" w:space="0" w:color="auto"/>
        <w:bottom w:val="none" w:sz="0" w:space="0" w:color="auto"/>
        <w:right w:val="none" w:sz="0" w:space="0" w:color="auto"/>
      </w:divBdr>
    </w:div>
    <w:div w:id="2113626802">
      <w:bodyDiv w:val="1"/>
      <w:marLeft w:val="0"/>
      <w:marRight w:val="0"/>
      <w:marTop w:val="0"/>
      <w:marBottom w:val="0"/>
      <w:divBdr>
        <w:top w:val="none" w:sz="0" w:space="0" w:color="auto"/>
        <w:left w:val="none" w:sz="0" w:space="0" w:color="auto"/>
        <w:bottom w:val="none" w:sz="0" w:space="0" w:color="auto"/>
        <w:right w:val="none" w:sz="0" w:space="0" w:color="auto"/>
      </w:divBdr>
    </w:div>
    <w:div w:id="2120491293">
      <w:bodyDiv w:val="1"/>
      <w:marLeft w:val="0"/>
      <w:marRight w:val="0"/>
      <w:marTop w:val="0"/>
      <w:marBottom w:val="0"/>
      <w:divBdr>
        <w:top w:val="none" w:sz="0" w:space="0" w:color="auto"/>
        <w:left w:val="none" w:sz="0" w:space="0" w:color="auto"/>
        <w:bottom w:val="none" w:sz="0" w:space="0" w:color="auto"/>
        <w:right w:val="none" w:sz="0" w:space="0" w:color="auto"/>
      </w:divBdr>
    </w:div>
    <w:div w:id="21357559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doi.org/10.1016/j.atmosenv.2008.08.031" TargetMode="External"/><Relationship Id="rId50" Type="http://schemas.openxmlformats.org/officeDocument/2006/relationships/hyperlink" Target="https://www.epa.gov/sites/production/files/2017-04/documents/benmap_ce_um_appendices_april_2017.pdf" TargetMode="External"/><Relationship Id="rId55" Type="http://schemas.openxmlformats.org/officeDocument/2006/relationships/hyperlink" Target="https://doi.org/10.1016/j.envint.2016.10.0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doi.org/10.1289/EHP507" TargetMode="External"/><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oi.org/10.1016/S0140-6736(17)30505-6" TargetMode="External"/><Relationship Id="rId56" Type="http://schemas.openxmlformats.org/officeDocument/2006/relationships/hyperlink" Target="https://doi.org/10.5194/acp-16-9847-2016" TargetMode="External"/><Relationship Id="rId8" Type="http://schemas.openxmlformats.org/officeDocument/2006/relationships/hyperlink" Target="mailto:onawaz@live.unc.edu" TargetMode="External"/><Relationship Id="rId51" Type="http://schemas.openxmlformats.org/officeDocument/2006/relationships/hyperlink" Target="https://doi.org/10.1111/j.1539-6924.2011.01630.x"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oi.org/10.1016/j.rse.2009.08.0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016/j.scitotenv.2008.02.010" TargetMode="External"/><Relationship Id="rId57" Type="http://schemas.openxmlformats.org/officeDocument/2006/relationships/fontTable" Target="fontTable.xml"/><Relationship Id="rId10" Type="http://schemas.openxmlformats.org/officeDocument/2006/relationships/hyperlink" Target="https://wonder.cdc.gov/mortSQL.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ncbi.nlm.nih.gov/pubmed/216276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C3BCE-FFCE-0245-A791-669AB3356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46</Pages>
  <Words>9913</Words>
  <Characters>56509</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UNC Chapel Hill</Company>
  <LinksUpToDate>false</LinksUpToDate>
  <CharactersWithSpaces>66290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Nawaz</dc:creator>
  <cp:keywords/>
  <dc:description/>
  <cp:lastModifiedBy>Muhammad Omar Nawaz</cp:lastModifiedBy>
  <cp:revision>4</cp:revision>
  <cp:lastPrinted>2018-07-19T01:13:00Z</cp:lastPrinted>
  <dcterms:created xsi:type="dcterms:W3CDTF">2019-09-26T19:43:00Z</dcterms:created>
  <dcterms:modified xsi:type="dcterms:W3CDTF">2019-09-26T20:30:00Z</dcterms:modified>
</cp:coreProperties>
</file>